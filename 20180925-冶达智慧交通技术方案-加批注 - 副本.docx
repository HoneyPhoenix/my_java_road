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853908" w14:textId="77777777" w:rsidR="003336F7" w:rsidRPr="00A45053" w:rsidRDefault="001F530F" w:rsidP="00A45053">
      <w:pPr>
        <w:spacing w:line="360" w:lineRule="auto"/>
        <w:jc w:val="center"/>
        <w:rPr>
          <w:rFonts w:ascii="宋体" w:eastAsia="宋体" w:hAnsi="宋体"/>
          <w:b/>
          <w:sz w:val="24"/>
          <w:szCs w:val="24"/>
        </w:rPr>
      </w:pPr>
      <w:r w:rsidRPr="00A45053">
        <w:rPr>
          <w:rFonts w:ascii="宋体" w:eastAsia="宋体" w:hAnsi="宋体" w:hint="eastAsia"/>
          <w:b/>
          <w:sz w:val="24"/>
          <w:szCs w:val="24"/>
        </w:rPr>
        <w:t>技术文件</w:t>
      </w:r>
      <w:r w:rsidR="007C5C9F" w:rsidRPr="00A45053">
        <w:rPr>
          <w:rFonts w:ascii="宋体" w:eastAsia="宋体" w:hAnsi="宋体" w:hint="eastAsia"/>
          <w:b/>
          <w:sz w:val="24"/>
          <w:szCs w:val="24"/>
        </w:rPr>
        <w:t>部分</w:t>
      </w:r>
    </w:p>
    <w:p w14:paraId="65E9D706" w14:textId="77777777" w:rsidR="001F530F" w:rsidRPr="00A45053" w:rsidRDefault="007C6C59" w:rsidP="00A45053">
      <w:pPr>
        <w:pStyle w:val="1"/>
        <w:spacing w:line="360" w:lineRule="auto"/>
        <w:rPr>
          <w:sz w:val="24"/>
          <w:szCs w:val="24"/>
        </w:rPr>
      </w:pPr>
      <w:r w:rsidRPr="00A45053">
        <w:rPr>
          <w:rFonts w:hint="eastAsia"/>
          <w:sz w:val="24"/>
          <w:szCs w:val="24"/>
        </w:rPr>
        <w:t>项目</w:t>
      </w:r>
      <w:r w:rsidRPr="00A45053">
        <w:rPr>
          <w:sz w:val="24"/>
          <w:szCs w:val="24"/>
        </w:rPr>
        <w:t>理解</w:t>
      </w:r>
    </w:p>
    <w:p w14:paraId="56EAE954" w14:textId="77777777" w:rsidR="001F530F" w:rsidRPr="00A45053" w:rsidRDefault="001F530F" w:rsidP="00A45053">
      <w:pPr>
        <w:pStyle w:val="2"/>
        <w:spacing w:line="360" w:lineRule="auto"/>
        <w:rPr>
          <w:sz w:val="24"/>
          <w:szCs w:val="24"/>
        </w:rPr>
      </w:pPr>
      <w:r w:rsidRPr="00A45053">
        <w:rPr>
          <w:rFonts w:hint="eastAsia"/>
          <w:sz w:val="24"/>
          <w:szCs w:val="24"/>
        </w:rPr>
        <w:t>项目背景</w:t>
      </w:r>
    </w:p>
    <w:p w14:paraId="0D0627CA" w14:textId="77777777" w:rsidR="00E252EB" w:rsidRPr="00A45053" w:rsidRDefault="00E252EB" w:rsidP="00A45053">
      <w:pPr>
        <w:widowControl/>
        <w:spacing w:line="360" w:lineRule="auto"/>
        <w:ind w:firstLineChars="200" w:firstLine="480"/>
        <w:jc w:val="left"/>
        <w:rPr>
          <w:rFonts w:ascii="宋体" w:eastAsia="宋体" w:hAnsi="宋体" w:cs="宋体"/>
          <w:kern w:val="0"/>
          <w:sz w:val="24"/>
          <w:szCs w:val="24"/>
        </w:rPr>
      </w:pPr>
      <w:r w:rsidRPr="00A45053">
        <w:rPr>
          <w:rFonts w:ascii="宋体" w:eastAsia="宋体" w:hAnsi="宋体" w:cs="宋体"/>
          <w:kern w:val="0"/>
          <w:sz w:val="24"/>
          <w:szCs w:val="24"/>
        </w:rPr>
        <w:t>随着昌乐县经济的发展，公众可以选择的出行方式变得多样化，使得交通状况变得越来越复杂，机动车拥有量及道路交通流量的急剧增加，随之衍生出了多种交通问题。交通供给与需求之间的矛盾日益突出，交通拥堵、停车困难等问题不断加剧，对交通管理者的挑战也更加严峻，公众对交通出行信息的需求日益增强，交通管理水平也亟待提升。</w:t>
      </w:r>
    </w:p>
    <w:p w14:paraId="403135EB" w14:textId="77777777" w:rsidR="001F530F" w:rsidRPr="00A45053" w:rsidRDefault="001F530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早在2006年国家交通部就发布了《公路交通出行信息服务工作规定（试行） 》交（公路发20[0465]1号文）件，在《规定》 中明确要求各级交通主管部门和公路管理机构、收费公路经营管理单位应将公路交通出行信息服务工作纳入公路管理的日常业务范围，并作为年度考核评定的目标内容之一。</w:t>
      </w:r>
    </w:p>
    <w:p w14:paraId="3AEE416D" w14:textId="77777777" w:rsidR="001F530F" w:rsidRPr="00A45053" w:rsidRDefault="001F530F"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为加快落实《“十三五”现代综合交通运输体系发展规划》（国发〔2017〕11号），坚持以人民为中心的发展思想，充分发挥市场决定性作用和更好发挥政府作用，推动企业为主体的智慧交通出行信息服务体系建设，促进“互联网+”便捷交通发展，让人民群众出行更便捷，交通运输部办公厅于2017年9月14日下发了《智慧交通让出行更便捷行动方案（2017—2020年）》</w:t>
      </w:r>
      <w:r w:rsidRPr="00A45053">
        <w:rPr>
          <w:rFonts w:ascii="宋体" w:eastAsia="宋体" w:hAnsi="宋体" w:hint="eastAsia"/>
          <w:sz w:val="24"/>
          <w:szCs w:val="24"/>
        </w:rPr>
        <w:t>。</w:t>
      </w:r>
      <w:bookmarkStart w:id="0" w:name="_Toc504465569"/>
      <w:bookmarkStart w:id="1" w:name="_Toc504126528"/>
      <w:bookmarkStart w:id="2" w:name="_Toc503283581"/>
      <w:bookmarkStart w:id="3" w:name="_Toc503966199"/>
      <w:bookmarkStart w:id="4" w:name="_Toc503280412"/>
      <w:bookmarkStart w:id="5" w:name="_Toc504405463"/>
      <w:bookmarkStart w:id="6" w:name="_Toc503284731"/>
      <w:bookmarkStart w:id="7" w:name="_Toc504126971"/>
      <w:bookmarkStart w:id="8" w:name="_Toc503281732"/>
      <w:bookmarkStart w:id="9" w:name="_Toc504493222"/>
      <w:bookmarkStart w:id="10" w:name="_Toc503280992"/>
      <w:bookmarkStart w:id="11" w:name="_Toc503281119"/>
      <w:bookmarkStart w:id="12" w:name="_Toc503283551"/>
      <w:bookmarkStart w:id="13" w:name="_Toc504488274"/>
      <w:bookmarkStart w:id="14" w:name="_Toc507599279"/>
      <w:bookmarkStart w:id="15" w:name="_Toc511907215"/>
      <w:bookmarkStart w:id="16" w:name="_Toc511923089"/>
      <w:bookmarkStart w:id="17" w:name="_Toc511923153"/>
      <w:bookmarkStart w:id="18" w:name="_Toc511923217"/>
      <w:bookmarkStart w:id="19" w:name="_Toc511923281"/>
      <w:bookmarkStart w:id="20" w:name="_Toc511924796"/>
      <w:bookmarkStart w:id="21" w:name="_Toc511933533"/>
      <w:bookmarkStart w:id="22" w:name="_Toc511978625"/>
      <w:bookmarkStart w:id="23" w:name="_Toc512243509"/>
      <w:bookmarkStart w:id="24" w:name="_Toc512434822"/>
      <w:bookmarkStart w:id="25" w:name="_Toc512514961"/>
      <w:bookmarkStart w:id="26" w:name="_Toc513215675"/>
      <w:bookmarkStart w:id="27" w:name="_Toc513217296"/>
      <w:bookmarkStart w:id="28" w:name="_Toc513218363"/>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6150D042" w14:textId="77777777" w:rsidR="001F530F" w:rsidRPr="00A45053" w:rsidRDefault="001F530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为提高交通管理水平，有效缓解交通拥堵，目前昌乐县已经完成“智慧交通”基础框架的搭建，并建立了功能完善的交通指挥控制中心，包括交通信号控制系统、道路交通监控系统、交通违章处理系统等，初步实现了交通信号控制、道路监控、交通信息综合查询、有/无线指挥调度等功能。ITS的各种信息采集技术（如微波采集技术、视频采集技术、环形线圈感应式采集技术等）被广泛地运用于交通数据采集，交管部门不仅具备了交通基础信息，还拥有了多种动态数据，如道</w:t>
      </w:r>
      <w:r w:rsidR="00475450" w:rsidRPr="00A45053">
        <w:rPr>
          <w:rFonts w:ascii="宋体" w:eastAsia="宋体" w:hAnsi="宋体" w:hint="eastAsia"/>
          <w:sz w:val="24"/>
          <w:szCs w:val="24"/>
        </w:rPr>
        <w:t>路交通状况等。已针对交通三要素（人流、车辆、道路）采集建立了多元</w:t>
      </w:r>
      <w:r w:rsidRPr="00A45053">
        <w:rPr>
          <w:rFonts w:ascii="宋体" w:eastAsia="宋体" w:hAnsi="宋体" w:hint="eastAsia"/>
          <w:sz w:val="24"/>
          <w:szCs w:val="24"/>
        </w:rPr>
        <w:t>交通数据库。</w:t>
      </w:r>
    </w:p>
    <w:p w14:paraId="74524FC3" w14:textId="77777777" w:rsidR="001F530F" w:rsidRPr="00A45053" w:rsidRDefault="001F530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为了落实</w:t>
      </w:r>
      <w:r w:rsidRPr="00A45053">
        <w:rPr>
          <w:rFonts w:ascii="宋体" w:eastAsia="宋体" w:hAnsi="宋体"/>
          <w:sz w:val="24"/>
          <w:szCs w:val="24"/>
        </w:rPr>
        <w:t>以人民为中心的发展思想，充分发挥政府服务职能，推动智慧交通出行信息服务体系建设，促进</w:t>
      </w:r>
      <w:r w:rsidRPr="00A45053">
        <w:rPr>
          <w:rFonts w:ascii="宋体" w:eastAsia="宋体" w:hAnsi="宋体" w:hint="eastAsia"/>
          <w:sz w:val="24"/>
          <w:szCs w:val="24"/>
        </w:rPr>
        <w:t>“</w:t>
      </w:r>
      <w:r w:rsidRPr="00A45053">
        <w:rPr>
          <w:rFonts w:ascii="宋体" w:eastAsia="宋体" w:hAnsi="宋体"/>
          <w:sz w:val="24"/>
          <w:szCs w:val="24"/>
        </w:rPr>
        <w:t>互联网+</w:t>
      </w:r>
      <w:r w:rsidRPr="00A45053">
        <w:rPr>
          <w:rFonts w:ascii="宋体" w:eastAsia="宋体" w:hAnsi="宋体" w:hint="eastAsia"/>
          <w:sz w:val="24"/>
          <w:szCs w:val="24"/>
        </w:rPr>
        <w:t>”</w:t>
      </w:r>
      <w:r w:rsidRPr="00A45053">
        <w:rPr>
          <w:rFonts w:ascii="宋体" w:eastAsia="宋体" w:hAnsi="宋体"/>
          <w:sz w:val="24"/>
          <w:szCs w:val="24"/>
        </w:rPr>
        <w:t>便捷交通发展，所以需</w:t>
      </w:r>
      <w:r w:rsidRPr="00A45053">
        <w:rPr>
          <w:rFonts w:ascii="宋体" w:eastAsia="宋体" w:hAnsi="宋体" w:hint="eastAsia"/>
          <w:sz w:val="24"/>
          <w:szCs w:val="24"/>
        </w:rPr>
        <w:t>基于“智慧交</w:t>
      </w:r>
      <w:r w:rsidRPr="00A45053">
        <w:rPr>
          <w:rFonts w:ascii="宋体" w:eastAsia="宋体" w:hAnsi="宋体" w:hint="eastAsia"/>
          <w:sz w:val="24"/>
          <w:szCs w:val="24"/>
        </w:rPr>
        <w:lastRenderedPageBreak/>
        <w:t>通”基本框架，综合利用已有的交通数据，建立昌乐智慧交通信息服务平台，为交管部门缓解交通拥挤提供数据和决策支持，为民众出行提供信息诱导，使民众得到迅捷的交通信息，方便安排出行路线，从而提高对交通拥堵，交通事件的应变能力，减少出行事件，提高效率。最终通过平台的建设充分发挥交通基础设施效能、提升交通系统运行效率和管理水平，为通畅的公众出行和可持续的经济发展服务。</w:t>
      </w:r>
    </w:p>
    <w:p w14:paraId="14CAD93D" w14:textId="77777777" w:rsidR="001F530F" w:rsidRPr="00A45053" w:rsidRDefault="001F530F" w:rsidP="00A45053">
      <w:pPr>
        <w:pStyle w:val="2"/>
        <w:spacing w:line="360" w:lineRule="auto"/>
        <w:rPr>
          <w:sz w:val="24"/>
          <w:szCs w:val="24"/>
        </w:rPr>
      </w:pPr>
      <w:r w:rsidRPr="00A45053">
        <w:rPr>
          <w:rFonts w:hint="eastAsia"/>
          <w:sz w:val="24"/>
          <w:szCs w:val="24"/>
        </w:rPr>
        <w:t>建设需求</w:t>
      </w:r>
    </w:p>
    <w:p w14:paraId="44FCB421" w14:textId="77777777" w:rsidR="001F530F" w:rsidRPr="00A45053" w:rsidRDefault="001F530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1、充分利用“智慧交通”框架，挖掘数据深层次应用，面向管理、指挥，建立综合监管平台。</w:t>
      </w:r>
    </w:p>
    <w:p w14:paraId="2D972DF5" w14:textId="77777777" w:rsidR="001F530F" w:rsidRPr="00A45053" w:rsidRDefault="001F530F"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2</w:t>
      </w:r>
      <w:r w:rsidRPr="00A45053">
        <w:rPr>
          <w:rFonts w:ascii="宋体" w:eastAsia="宋体" w:hAnsi="宋体" w:hint="eastAsia"/>
          <w:sz w:val="24"/>
          <w:szCs w:val="24"/>
        </w:rPr>
        <w:t>、</w:t>
      </w:r>
      <w:r w:rsidRPr="00A45053">
        <w:rPr>
          <w:rFonts w:ascii="宋体" w:eastAsia="宋体" w:hAnsi="宋体"/>
          <w:sz w:val="24"/>
          <w:szCs w:val="24"/>
        </w:rPr>
        <w:t>完善服务手段</w:t>
      </w:r>
      <w:r w:rsidRPr="00A45053">
        <w:rPr>
          <w:rFonts w:ascii="宋体" w:eastAsia="宋体" w:hAnsi="宋体" w:hint="eastAsia"/>
          <w:sz w:val="24"/>
          <w:szCs w:val="24"/>
        </w:rPr>
        <w:t>，</w:t>
      </w:r>
      <w:r w:rsidRPr="00A45053">
        <w:rPr>
          <w:rFonts w:ascii="宋体" w:eastAsia="宋体" w:hAnsi="宋体"/>
          <w:sz w:val="24"/>
          <w:szCs w:val="24"/>
        </w:rPr>
        <w:t>扩展服务方式</w:t>
      </w:r>
      <w:r w:rsidRPr="00A45053">
        <w:rPr>
          <w:rFonts w:ascii="宋体" w:eastAsia="宋体" w:hAnsi="宋体" w:hint="eastAsia"/>
          <w:sz w:val="24"/>
          <w:szCs w:val="24"/>
        </w:rPr>
        <w:t>，以“利民生”为中心任务，建立公众服务平台。</w:t>
      </w:r>
    </w:p>
    <w:p w14:paraId="1BCACCEC" w14:textId="77777777" w:rsidR="001F530F" w:rsidRPr="00A45053" w:rsidRDefault="001F530F"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3</w:t>
      </w:r>
      <w:r w:rsidRPr="00A45053">
        <w:rPr>
          <w:rFonts w:ascii="宋体" w:eastAsia="宋体" w:hAnsi="宋体" w:hint="eastAsia"/>
          <w:sz w:val="24"/>
          <w:szCs w:val="24"/>
        </w:rPr>
        <w:t>、实现主要交通路段冬天、雾天、雨天实时提醒，市区实时路况查看，交通拥堵路段提醒，交通实时信息的发布，公共交通信息服务等。</w:t>
      </w:r>
    </w:p>
    <w:p w14:paraId="4E24470F" w14:textId="77777777" w:rsidR="001F530F" w:rsidRPr="00A45053" w:rsidRDefault="001F530F"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4</w:t>
      </w:r>
      <w:r w:rsidRPr="00A45053">
        <w:rPr>
          <w:rFonts w:ascii="宋体" w:eastAsia="宋体" w:hAnsi="宋体" w:hint="eastAsia"/>
          <w:sz w:val="24"/>
          <w:szCs w:val="24"/>
        </w:rPr>
        <w:t>、建立智能公交服务系统，实现GPS实时定位，通过手机端实</w:t>
      </w:r>
      <w:r w:rsidR="00B9191D" w:rsidRPr="00A45053">
        <w:rPr>
          <w:rFonts w:ascii="宋体" w:eastAsia="宋体" w:hAnsi="宋体" w:hint="eastAsia"/>
          <w:sz w:val="24"/>
          <w:szCs w:val="24"/>
        </w:rPr>
        <w:t>现到站提醒、公交到站查询、线路查询、显示车辆实时位置以及下辆</w:t>
      </w:r>
      <w:r w:rsidRPr="00A45053">
        <w:rPr>
          <w:rFonts w:ascii="宋体" w:eastAsia="宋体" w:hAnsi="宋体" w:hint="eastAsia"/>
          <w:sz w:val="24"/>
          <w:szCs w:val="24"/>
        </w:rPr>
        <w:t>到达本站时间等。</w:t>
      </w:r>
    </w:p>
    <w:p w14:paraId="60C6F5AC" w14:textId="77777777" w:rsidR="001F530F" w:rsidRPr="00A45053" w:rsidRDefault="001F530F"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5</w:t>
      </w:r>
      <w:r w:rsidRPr="00A45053">
        <w:rPr>
          <w:rFonts w:ascii="宋体" w:eastAsia="宋体" w:hAnsi="宋体" w:hint="eastAsia"/>
          <w:sz w:val="24"/>
          <w:szCs w:val="24"/>
        </w:rPr>
        <w:t>、建立出租车智能管理平台，通过安装出租车终端设备（具备条件前提），实现对车辆位置、状态、车主信息的采集，为管理者提供出租车行驶路线、位置，为市民提供在线叫车服务（通过出租车公司的电话总台）。</w:t>
      </w:r>
    </w:p>
    <w:p w14:paraId="4BCB9E8D" w14:textId="77777777" w:rsidR="001F530F" w:rsidRPr="00A45053" w:rsidRDefault="001F530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6、</w:t>
      </w:r>
      <w:r w:rsidRPr="00A45053">
        <w:rPr>
          <w:rFonts w:ascii="宋体" w:eastAsia="宋体" w:hAnsi="宋体"/>
          <w:sz w:val="24"/>
          <w:szCs w:val="24"/>
        </w:rPr>
        <w:t>建立</w:t>
      </w:r>
      <w:r w:rsidRPr="00A45053">
        <w:rPr>
          <w:rFonts w:ascii="宋体" w:eastAsia="宋体" w:hAnsi="宋体" w:hint="eastAsia"/>
          <w:sz w:val="24"/>
          <w:szCs w:val="24"/>
        </w:rPr>
        <w:t>农村物流信息化管理平台，充分利用交通运输、农业、商贸、供销、邮政等现有资源，运用“互联网+”等现代科技，建设城乡站点管理以及供需信息等，</w:t>
      </w:r>
      <w:r w:rsidRPr="00A45053">
        <w:rPr>
          <w:rFonts w:ascii="宋体" w:eastAsia="宋体" w:hAnsi="宋体"/>
          <w:sz w:val="24"/>
          <w:szCs w:val="24"/>
        </w:rPr>
        <w:t xml:space="preserve"> </w:t>
      </w:r>
      <w:r w:rsidRPr="00A45053">
        <w:rPr>
          <w:rFonts w:ascii="宋体" w:eastAsia="宋体" w:hAnsi="宋体" w:hint="eastAsia"/>
          <w:sz w:val="24"/>
          <w:szCs w:val="24"/>
        </w:rPr>
        <w:t>提升最后一公里的配送效率问题。</w:t>
      </w:r>
    </w:p>
    <w:p w14:paraId="5D8E639C" w14:textId="77777777" w:rsidR="001F530F" w:rsidRPr="00A45053" w:rsidRDefault="001F530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7、完善执法手段，增加移动执法方式，建立动态执法系统。对执法人员以及执法车辆进行实时的监管，实现和执法人员远程通信对话，执法人员使用执法终端对执法现场拍照等内容。</w:t>
      </w:r>
    </w:p>
    <w:p w14:paraId="3A903017" w14:textId="77777777" w:rsidR="001F530F" w:rsidRPr="00A45053" w:rsidRDefault="001F530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8、</w:t>
      </w:r>
      <w:r w:rsidRPr="00A45053">
        <w:rPr>
          <w:rFonts w:ascii="宋体" w:eastAsia="宋体" w:hAnsi="宋体"/>
          <w:sz w:val="24"/>
          <w:szCs w:val="24"/>
        </w:rPr>
        <w:t>为提高内部办公效率</w:t>
      </w:r>
      <w:r w:rsidRPr="00A45053">
        <w:rPr>
          <w:rFonts w:ascii="宋体" w:eastAsia="宋体" w:hAnsi="宋体" w:hint="eastAsia"/>
          <w:sz w:val="24"/>
          <w:szCs w:val="24"/>
        </w:rPr>
        <w:t>，实现</w:t>
      </w:r>
      <w:r w:rsidRPr="00A45053">
        <w:rPr>
          <w:rFonts w:ascii="宋体" w:eastAsia="宋体" w:hAnsi="宋体"/>
          <w:sz w:val="24"/>
          <w:szCs w:val="24"/>
        </w:rPr>
        <w:t>部门间信息共享</w:t>
      </w:r>
      <w:r w:rsidRPr="00A45053">
        <w:rPr>
          <w:rFonts w:ascii="宋体" w:eastAsia="宋体" w:hAnsi="宋体" w:hint="eastAsia"/>
          <w:sz w:val="24"/>
          <w:szCs w:val="24"/>
        </w:rPr>
        <w:t>，结合办公内容的实际需要，建立无纸化办公系统。例如工作流程的审批，人员档案的管理，相关通知公告发布，工作日志的编写，政策文件的下达等内容实现无纸化办公，用信息化的手段解决办公问题。</w:t>
      </w:r>
    </w:p>
    <w:p w14:paraId="4891A2B8" w14:textId="77777777" w:rsidR="001F530F" w:rsidRPr="00A45053" w:rsidRDefault="001F530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lastRenderedPageBreak/>
        <w:t>9、为方便指挥调度和监管，提高应急处置效率，建立信息集中监控大屏。</w:t>
      </w:r>
    </w:p>
    <w:p w14:paraId="161C47CF" w14:textId="77777777" w:rsidR="001F530F" w:rsidRPr="00A45053" w:rsidRDefault="001F530F" w:rsidP="00A45053">
      <w:pPr>
        <w:pStyle w:val="2"/>
        <w:spacing w:line="360" w:lineRule="auto"/>
        <w:rPr>
          <w:sz w:val="24"/>
          <w:szCs w:val="24"/>
        </w:rPr>
      </w:pPr>
      <w:r w:rsidRPr="00A45053">
        <w:rPr>
          <w:rFonts w:hint="eastAsia"/>
          <w:sz w:val="24"/>
          <w:szCs w:val="24"/>
        </w:rPr>
        <w:t>建设目标</w:t>
      </w:r>
    </w:p>
    <w:p w14:paraId="55FB974E" w14:textId="77777777" w:rsidR="00D60520" w:rsidRPr="00A45053" w:rsidRDefault="00F611CD"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在</w:t>
      </w:r>
      <w:r w:rsidR="001F530F" w:rsidRPr="00A45053">
        <w:rPr>
          <w:rFonts w:ascii="宋体" w:eastAsia="宋体" w:hAnsi="宋体" w:hint="eastAsia"/>
          <w:sz w:val="24"/>
          <w:szCs w:val="24"/>
        </w:rPr>
        <w:t>昌乐“智慧交通”框架</w:t>
      </w:r>
      <w:r w:rsidRPr="00A45053">
        <w:rPr>
          <w:rFonts w:ascii="宋体" w:eastAsia="宋体" w:hAnsi="宋体" w:hint="eastAsia"/>
          <w:sz w:val="24"/>
          <w:szCs w:val="24"/>
        </w:rPr>
        <w:t>的</w:t>
      </w:r>
      <w:r w:rsidRPr="00A45053">
        <w:rPr>
          <w:rFonts w:ascii="宋体" w:eastAsia="宋体" w:hAnsi="宋体"/>
          <w:sz w:val="24"/>
          <w:szCs w:val="24"/>
        </w:rPr>
        <w:t>基础上</w:t>
      </w:r>
      <w:r w:rsidR="001F530F" w:rsidRPr="00A45053">
        <w:rPr>
          <w:rFonts w:ascii="宋体" w:eastAsia="宋体" w:hAnsi="宋体" w:hint="eastAsia"/>
          <w:sz w:val="24"/>
          <w:szCs w:val="24"/>
        </w:rPr>
        <w:t>，深度运用“互联网+</w:t>
      </w:r>
      <w:r w:rsidRPr="00A45053">
        <w:rPr>
          <w:rFonts w:ascii="宋体" w:eastAsia="宋体" w:hAnsi="宋体" w:hint="eastAsia"/>
          <w:sz w:val="24"/>
          <w:szCs w:val="24"/>
        </w:rPr>
        <w:t>”思维，以</w:t>
      </w:r>
      <w:r w:rsidR="001F530F" w:rsidRPr="00A45053">
        <w:rPr>
          <w:rFonts w:ascii="宋体" w:eastAsia="宋体" w:hAnsi="宋体" w:hint="eastAsia"/>
          <w:sz w:val="24"/>
          <w:szCs w:val="24"/>
        </w:rPr>
        <w:t>大数据工具</w:t>
      </w:r>
      <w:r w:rsidRPr="00A45053">
        <w:rPr>
          <w:rFonts w:ascii="宋体" w:eastAsia="宋体" w:hAnsi="宋体" w:hint="eastAsia"/>
          <w:sz w:val="24"/>
          <w:szCs w:val="24"/>
        </w:rPr>
        <w:t>为辅助</w:t>
      </w:r>
      <w:r w:rsidR="001F530F" w:rsidRPr="00A45053">
        <w:rPr>
          <w:rFonts w:ascii="宋体" w:eastAsia="宋体" w:hAnsi="宋体" w:hint="eastAsia"/>
          <w:sz w:val="24"/>
          <w:szCs w:val="24"/>
        </w:rPr>
        <w:t>，以“保畅通、利民生”为中心任务，</w:t>
      </w:r>
      <w:r w:rsidR="00D60520" w:rsidRPr="00A45053">
        <w:rPr>
          <w:rFonts w:ascii="宋体" w:eastAsia="宋体" w:hAnsi="宋体" w:hint="eastAsia"/>
          <w:sz w:val="24"/>
          <w:szCs w:val="24"/>
        </w:rPr>
        <w:t>基本建成交通行业监测</w:t>
      </w:r>
      <w:r w:rsidR="00D60520" w:rsidRPr="00A45053">
        <w:rPr>
          <w:rFonts w:ascii="宋体" w:eastAsia="宋体" w:hAnsi="宋体"/>
          <w:sz w:val="24"/>
          <w:szCs w:val="24"/>
        </w:rPr>
        <w:t>基础感知体系，</w:t>
      </w:r>
      <w:r w:rsidR="00D60520" w:rsidRPr="00A45053">
        <w:rPr>
          <w:rFonts w:ascii="宋体" w:eastAsia="宋体" w:hAnsi="宋体" w:hint="eastAsia"/>
          <w:sz w:val="24"/>
          <w:szCs w:val="24"/>
        </w:rPr>
        <w:t>大幅提升</w:t>
      </w:r>
      <w:r w:rsidR="00D60520" w:rsidRPr="00A45053">
        <w:rPr>
          <w:rFonts w:ascii="宋体" w:eastAsia="宋体" w:hAnsi="宋体"/>
          <w:sz w:val="24"/>
          <w:szCs w:val="24"/>
        </w:rPr>
        <w:t>交通基础设施</w:t>
      </w:r>
      <w:r w:rsidR="00D60520" w:rsidRPr="00A45053">
        <w:rPr>
          <w:rFonts w:ascii="宋体" w:eastAsia="宋体" w:hAnsi="宋体" w:hint="eastAsia"/>
          <w:sz w:val="24"/>
          <w:szCs w:val="24"/>
        </w:rPr>
        <w:t>和</w:t>
      </w:r>
      <w:r w:rsidR="00D60520" w:rsidRPr="00A45053">
        <w:rPr>
          <w:rFonts w:ascii="宋体" w:eastAsia="宋体" w:hAnsi="宋体"/>
          <w:sz w:val="24"/>
          <w:szCs w:val="24"/>
        </w:rPr>
        <w:t>装备信息化水平</w:t>
      </w:r>
      <w:r w:rsidR="00D60520" w:rsidRPr="00A45053">
        <w:rPr>
          <w:rFonts w:ascii="宋体" w:eastAsia="宋体" w:hAnsi="宋体" w:hint="eastAsia"/>
          <w:sz w:val="24"/>
          <w:szCs w:val="24"/>
        </w:rPr>
        <w:t>，</w:t>
      </w:r>
      <w:r w:rsidR="001F530F" w:rsidRPr="00A45053">
        <w:rPr>
          <w:rFonts w:ascii="宋体" w:eastAsia="宋体" w:hAnsi="宋体" w:hint="eastAsia"/>
          <w:sz w:val="24"/>
          <w:szCs w:val="24"/>
        </w:rPr>
        <w:t>面向民生、面向服务，积极推动以科技信息化为支撑的管理、服务深度创新变革。</w:t>
      </w:r>
      <w:r w:rsidR="00D60520" w:rsidRPr="00A45053">
        <w:rPr>
          <w:rFonts w:ascii="宋体" w:eastAsia="宋体" w:hAnsi="宋体" w:hint="eastAsia"/>
          <w:sz w:val="24"/>
          <w:szCs w:val="24"/>
        </w:rPr>
        <w:t>构建</w:t>
      </w:r>
      <w:r w:rsidR="00D60520" w:rsidRPr="00A45053">
        <w:rPr>
          <w:rFonts w:ascii="宋体" w:eastAsia="宋体" w:hAnsi="宋体"/>
          <w:sz w:val="24"/>
          <w:szCs w:val="24"/>
        </w:rPr>
        <w:t>交通</w:t>
      </w:r>
      <w:r w:rsidR="00D60520" w:rsidRPr="00A45053">
        <w:rPr>
          <w:rFonts w:ascii="宋体" w:eastAsia="宋体" w:hAnsi="宋体" w:hint="eastAsia"/>
          <w:sz w:val="24"/>
          <w:szCs w:val="24"/>
        </w:rPr>
        <w:t>数据</w:t>
      </w:r>
      <w:r w:rsidR="00D60520" w:rsidRPr="00A45053">
        <w:rPr>
          <w:rFonts w:ascii="宋体" w:eastAsia="宋体" w:hAnsi="宋体"/>
          <w:sz w:val="24"/>
          <w:szCs w:val="24"/>
        </w:rPr>
        <w:t>转换平台，</w:t>
      </w:r>
      <w:r w:rsidR="00D60520" w:rsidRPr="00A45053">
        <w:rPr>
          <w:rFonts w:ascii="宋体" w:eastAsia="宋体" w:hAnsi="宋体" w:hint="eastAsia"/>
          <w:sz w:val="24"/>
          <w:szCs w:val="24"/>
        </w:rPr>
        <w:t>加强</w:t>
      </w:r>
      <w:r w:rsidR="00D60520" w:rsidRPr="00A45053">
        <w:rPr>
          <w:rFonts w:ascii="宋体" w:eastAsia="宋体" w:hAnsi="宋体"/>
          <w:sz w:val="24"/>
          <w:szCs w:val="24"/>
        </w:rPr>
        <w:t>与</w:t>
      </w:r>
      <w:r w:rsidR="00D60520" w:rsidRPr="00A45053">
        <w:rPr>
          <w:rFonts w:ascii="宋体" w:eastAsia="宋体" w:hAnsi="宋体" w:hint="eastAsia"/>
          <w:sz w:val="24"/>
          <w:szCs w:val="24"/>
        </w:rPr>
        <w:t>智慧</w:t>
      </w:r>
      <w:r w:rsidR="00D60520" w:rsidRPr="00A45053">
        <w:rPr>
          <w:rFonts w:ascii="宋体" w:eastAsia="宋体" w:hAnsi="宋体"/>
          <w:sz w:val="24"/>
          <w:szCs w:val="24"/>
        </w:rPr>
        <w:t>交通</w:t>
      </w:r>
      <w:r w:rsidR="00D60520" w:rsidRPr="00A45053">
        <w:rPr>
          <w:rFonts w:ascii="宋体" w:eastAsia="宋体" w:hAnsi="宋体" w:hint="eastAsia"/>
          <w:sz w:val="24"/>
          <w:szCs w:val="24"/>
        </w:rPr>
        <w:t>云</w:t>
      </w:r>
      <w:r w:rsidR="00D60520" w:rsidRPr="00A45053">
        <w:rPr>
          <w:rFonts w:ascii="宋体" w:eastAsia="宋体" w:hAnsi="宋体"/>
          <w:sz w:val="24"/>
          <w:szCs w:val="24"/>
        </w:rPr>
        <w:t>数据</w:t>
      </w:r>
      <w:r w:rsidR="00D60520" w:rsidRPr="00A45053">
        <w:rPr>
          <w:rFonts w:ascii="宋体" w:eastAsia="宋体" w:hAnsi="宋体" w:hint="eastAsia"/>
          <w:sz w:val="24"/>
          <w:szCs w:val="24"/>
        </w:rPr>
        <w:t>中心</w:t>
      </w:r>
      <w:r w:rsidR="00D60520" w:rsidRPr="00A45053">
        <w:rPr>
          <w:rFonts w:ascii="宋体" w:eastAsia="宋体" w:hAnsi="宋体"/>
          <w:sz w:val="24"/>
          <w:szCs w:val="24"/>
        </w:rPr>
        <w:t>的信息</w:t>
      </w:r>
      <w:r w:rsidR="00D60520" w:rsidRPr="00A45053">
        <w:rPr>
          <w:rFonts w:ascii="宋体" w:eastAsia="宋体" w:hAnsi="宋体" w:hint="eastAsia"/>
          <w:sz w:val="24"/>
          <w:szCs w:val="24"/>
        </w:rPr>
        <w:t>资源共享</w:t>
      </w:r>
      <w:r w:rsidR="00D60520" w:rsidRPr="00A45053">
        <w:rPr>
          <w:rFonts w:ascii="宋体" w:eastAsia="宋体" w:hAnsi="宋体"/>
          <w:sz w:val="24"/>
          <w:szCs w:val="24"/>
        </w:rPr>
        <w:t>。</w:t>
      </w:r>
      <w:r w:rsidR="00D60520" w:rsidRPr="00A45053">
        <w:rPr>
          <w:rFonts w:ascii="宋体" w:eastAsia="宋体" w:hAnsi="宋体" w:hint="eastAsia"/>
          <w:sz w:val="24"/>
          <w:szCs w:val="24"/>
        </w:rPr>
        <w:t>构建</w:t>
      </w:r>
      <w:r w:rsidR="00D60520" w:rsidRPr="00A45053">
        <w:rPr>
          <w:rFonts w:ascii="宋体" w:eastAsia="宋体" w:hAnsi="宋体"/>
          <w:sz w:val="24"/>
          <w:szCs w:val="24"/>
        </w:rPr>
        <w:t>智慧交通</w:t>
      </w:r>
      <w:r w:rsidR="00D60520" w:rsidRPr="00A45053">
        <w:rPr>
          <w:rFonts w:ascii="宋体" w:eastAsia="宋体" w:hAnsi="宋体" w:hint="eastAsia"/>
          <w:sz w:val="24"/>
          <w:szCs w:val="24"/>
        </w:rPr>
        <w:t>信息服务平台</w:t>
      </w:r>
      <w:r w:rsidR="00D60520" w:rsidRPr="00A45053">
        <w:rPr>
          <w:rFonts w:ascii="宋体" w:eastAsia="宋体" w:hAnsi="宋体"/>
          <w:sz w:val="24"/>
          <w:szCs w:val="24"/>
        </w:rPr>
        <w:t>，</w:t>
      </w:r>
      <w:r w:rsidR="00D60520" w:rsidRPr="00A45053">
        <w:rPr>
          <w:rFonts w:ascii="宋体" w:eastAsia="宋体" w:hAnsi="宋体" w:hint="eastAsia"/>
          <w:sz w:val="24"/>
          <w:szCs w:val="24"/>
        </w:rPr>
        <w:t>促进</w:t>
      </w:r>
      <w:r w:rsidR="00D60520" w:rsidRPr="00A45053">
        <w:rPr>
          <w:rFonts w:ascii="宋体" w:eastAsia="宋体" w:hAnsi="宋体"/>
          <w:sz w:val="24"/>
          <w:szCs w:val="24"/>
        </w:rPr>
        <w:t>综合</w:t>
      </w:r>
      <w:r w:rsidR="00D60520" w:rsidRPr="00A45053">
        <w:rPr>
          <w:rFonts w:ascii="宋体" w:eastAsia="宋体" w:hAnsi="宋体" w:hint="eastAsia"/>
          <w:sz w:val="24"/>
          <w:szCs w:val="24"/>
        </w:rPr>
        <w:t>交通</w:t>
      </w:r>
      <w:r w:rsidR="00D60520" w:rsidRPr="00A45053">
        <w:rPr>
          <w:rFonts w:ascii="宋体" w:eastAsia="宋体" w:hAnsi="宋体"/>
          <w:sz w:val="24"/>
          <w:szCs w:val="24"/>
        </w:rPr>
        <w:t>业务信息化</w:t>
      </w:r>
      <w:r w:rsidR="00D60520" w:rsidRPr="00A45053">
        <w:rPr>
          <w:rFonts w:ascii="宋体" w:eastAsia="宋体" w:hAnsi="宋体" w:hint="eastAsia"/>
          <w:sz w:val="24"/>
          <w:szCs w:val="24"/>
        </w:rPr>
        <w:t>，提升</w:t>
      </w:r>
      <w:r w:rsidR="00D60520" w:rsidRPr="00A45053">
        <w:rPr>
          <w:rFonts w:ascii="宋体" w:eastAsia="宋体" w:hAnsi="宋体"/>
          <w:sz w:val="24"/>
          <w:szCs w:val="24"/>
        </w:rPr>
        <w:t>服务</w:t>
      </w:r>
      <w:r w:rsidR="00D60520" w:rsidRPr="00A45053">
        <w:rPr>
          <w:rFonts w:ascii="宋体" w:eastAsia="宋体" w:hAnsi="宋体" w:hint="eastAsia"/>
          <w:sz w:val="24"/>
          <w:szCs w:val="24"/>
        </w:rPr>
        <w:t>行业水平</w:t>
      </w:r>
      <w:r w:rsidR="00D60520" w:rsidRPr="00A45053">
        <w:rPr>
          <w:rFonts w:ascii="宋体" w:eastAsia="宋体" w:hAnsi="宋体"/>
          <w:sz w:val="24"/>
          <w:szCs w:val="24"/>
        </w:rPr>
        <w:t>。</w:t>
      </w:r>
      <w:r w:rsidR="001F530F" w:rsidRPr="00A45053">
        <w:rPr>
          <w:rFonts w:ascii="宋体" w:eastAsia="宋体" w:hAnsi="宋体" w:hint="eastAsia"/>
          <w:sz w:val="24"/>
          <w:szCs w:val="24"/>
        </w:rPr>
        <w:t>实现数据融合、扩展智慧应用、丰富服务手段，不断提高群众的关注度、参与度。让智慧交管的运行惠及百姓、更便捷出行，提升交通管理效率和人性化服务水平。</w:t>
      </w:r>
    </w:p>
    <w:p w14:paraId="2FE873A3" w14:textId="77777777" w:rsidR="001F530F" w:rsidRPr="00A45053" w:rsidRDefault="001F530F" w:rsidP="00A45053">
      <w:pPr>
        <w:pStyle w:val="2"/>
        <w:spacing w:line="360" w:lineRule="auto"/>
        <w:rPr>
          <w:sz w:val="24"/>
          <w:szCs w:val="24"/>
        </w:rPr>
      </w:pPr>
      <w:r w:rsidRPr="00A45053">
        <w:rPr>
          <w:rFonts w:hint="eastAsia"/>
          <w:sz w:val="24"/>
          <w:szCs w:val="24"/>
        </w:rPr>
        <w:t>建设内容</w:t>
      </w:r>
    </w:p>
    <w:p w14:paraId="03A90810" w14:textId="77777777" w:rsidR="001F530F" w:rsidRPr="00A45053" w:rsidRDefault="0062420D" w:rsidP="00A45053">
      <w:pPr>
        <w:spacing w:line="360" w:lineRule="auto"/>
        <w:rPr>
          <w:rFonts w:ascii="宋体" w:eastAsia="宋体" w:hAnsi="宋体"/>
          <w:sz w:val="24"/>
          <w:szCs w:val="24"/>
        </w:rPr>
      </w:pPr>
      <w:r w:rsidRPr="00A45053">
        <w:rPr>
          <w:rFonts w:ascii="宋体" w:eastAsia="宋体" w:hAnsi="宋体" w:hint="eastAsia"/>
          <w:sz w:val="24"/>
          <w:szCs w:val="24"/>
        </w:rPr>
        <w:t xml:space="preserve">    使用B/S与</w:t>
      </w:r>
      <w:r w:rsidRPr="00A45053">
        <w:rPr>
          <w:rFonts w:ascii="宋体" w:eastAsia="宋体" w:hAnsi="宋体"/>
          <w:sz w:val="24"/>
          <w:szCs w:val="24"/>
        </w:rPr>
        <w:t>C/S</w:t>
      </w:r>
      <w:r w:rsidRPr="00A45053">
        <w:rPr>
          <w:rFonts w:ascii="宋体" w:eastAsia="宋体" w:hAnsi="宋体" w:hint="eastAsia"/>
          <w:sz w:val="24"/>
          <w:szCs w:val="24"/>
        </w:rPr>
        <w:t>混合</w:t>
      </w:r>
      <w:r w:rsidRPr="00A45053">
        <w:rPr>
          <w:rFonts w:ascii="宋体" w:eastAsia="宋体" w:hAnsi="宋体"/>
          <w:sz w:val="24"/>
          <w:szCs w:val="24"/>
        </w:rPr>
        <w:t>架构</w:t>
      </w:r>
      <w:r w:rsidRPr="00A45053">
        <w:rPr>
          <w:rFonts w:ascii="宋体" w:eastAsia="宋体" w:hAnsi="宋体" w:hint="eastAsia"/>
          <w:sz w:val="24"/>
          <w:szCs w:val="24"/>
        </w:rPr>
        <w:t>，</w:t>
      </w:r>
      <w:r w:rsidRPr="00A45053">
        <w:rPr>
          <w:rFonts w:ascii="宋体" w:eastAsia="宋体" w:hAnsi="宋体"/>
          <w:sz w:val="24"/>
          <w:szCs w:val="24"/>
        </w:rPr>
        <w:t>建立</w:t>
      </w:r>
      <w:r w:rsidRPr="00A45053">
        <w:rPr>
          <w:rFonts w:ascii="宋体" w:eastAsia="宋体" w:hAnsi="宋体" w:hint="eastAsia"/>
          <w:sz w:val="24"/>
          <w:szCs w:val="24"/>
        </w:rPr>
        <w:t>由</w:t>
      </w:r>
      <w:r w:rsidRPr="00A45053">
        <w:rPr>
          <w:rFonts w:ascii="宋体" w:eastAsia="宋体" w:hAnsi="宋体"/>
          <w:sz w:val="24"/>
          <w:szCs w:val="24"/>
        </w:rPr>
        <w:t>以下几个部分</w:t>
      </w:r>
      <w:r w:rsidRPr="00A45053">
        <w:rPr>
          <w:rFonts w:ascii="宋体" w:eastAsia="宋体" w:hAnsi="宋体" w:hint="eastAsia"/>
          <w:sz w:val="24"/>
          <w:szCs w:val="24"/>
        </w:rPr>
        <w:t>构成的</w:t>
      </w:r>
      <w:r w:rsidRPr="00A45053">
        <w:rPr>
          <w:rFonts w:ascii="宋体" w:eastAsia="宋体" w:hAnsi="宋体"/>
          <w:sz w:val="24"/>
          <w:szCs w:val="24"/>
        </w:rPr>
        <w:t>昌乐县智慧交通信息服务平台</w:t>
      </w:r>
      <w:r w:rsidRPr="00A45053">
        <w:rPr>
          <w:rFonts w:ascii="宋体" w:eastAsia="宋体" w:hAnsi="宋体" w:hint="eastAsia"/>
          <w:sz w:val="24"/>
          <w:szCs w:val="24"/>
        </w:rPr>
        <w:t>：</w:t>
      </w:r>
    </w:p>
    <w:p w14:paraId="06A70B1C" w14:textId="77777777" w:rsidR="001F530F" w:rsidRPr="00A45053" w:rsidRDefault="001F530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1、综合监管平台</w:t>
      </w:r>
    </w:p>
    <w:p w14:paraId="5161D49D" w14:textId="77777777" w:rsidR="001F530F" w:rsidRPr="00A45053" w:rsidRDefault="001F530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综合监管平台既是智慧交通信息服务平台相关应用系统的综合性管理平台，也是交通局及其下属各单位工作人员的智能化政务工作平台。综合监管平台对相关应用系统提供统一的管理和配置，并以统一的界面展现给各类用户。该平台调用应用支撑平台相关应用接口，提供单点登录、用户及权限管理等。同时通过该平台提供各应用系统的统一入口，满足交通局及下属单位工作人员日常业务工作需求。</w:t>
      </w:r>
    </w:p>
    <w:p w14:paraId="312661A7" w14:textId="77777777" w:rsidR="001F530F" w:rsidRPr="00A45053" w:rsidRDefault="001F530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综合监管平台主要包含9个部分，分别是道路运输管理系统、智能公交服务系统、智能车站管理系统、农村物流管理系统、路政监察管理平台、汽修监察管理平台、出租车智能管理系统、无纸化办公平台、和动态执法系统。</w:t>
      </w:r>
    </w:p>
    <w:p w14:paraId="287D1C9C" w14:textId="77777777" w:rsidR="001F530F" w:rsidRPr="00A45053" w:rsidRDefault="001F530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2、公众服务平台</w:t>
      </w:r>
    </w:p>
    <w:p w14:paraId="62BF5773" w14:textId="77777777" w:rsidR="001F530F" w:rsidRPr="00A45053" w:rsidRDefault="001F530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公众服务平台主要负责对外公众服务，分别为交通路况、交通资讯、出行规划、出行参考、辅助服务和交通信息服务系统。</w:t>
      </w:r>
    </w:p>
    <w:p w14:paraId="618ABB41" w14:textId="77777777" w:rsidR="001F530F" w:rsidRPr="00A45053" w:rsidRDefault="001F530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3、智能监控平台</w:t>
      </w:r>
    </w:p>
    <w:p w14:paraId="223E9CB5" w14:textId="77777777" w:rsidR="001F530F" w:rsidRPr="00A45053" w:rsidRDefault="001F530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lastRenderedPageBreak/>
        <w:t>智能监控平台主要包括视频监控平台。</w:t>
      </w:r>
    </w:p>
    <w:p w14:paraId="570E9B67" w14:textId="77777777" w:rsidR="001F530F" w:rsidRPr="00A45053" w:rsidRDefault="001F530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4、应急指挥平台</w:t>
      </w:r>
    </w:p>
    <w:p w14:paraId="666C9B7A" w14:textId="77777777" w:rsidR="001F530F" w:rsidRPr="00A45053" w:rsidRDefault="001F530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交通应急响应是交管部</w:t>
      </w:r>
      <w:r w:rsidR="00085CF3" w:rsidRPr="00A45053">
        <w:rPr>
          <w:rFonts w:ascii="宋体" w:eastAsia="宋体" w:hAnsi="宋体" w:hint="eastAsia"/>
          <w:sz w:val="24"/>
          <w:szCs w:val="24"/>
        </w:rPr>
        <w:t>门在出现紧急情况时，通过应急方案对于紧急情况时的人员以及车辆做出</w:t>
      </w:r>
      <w:r w:rsidRPr="00A45053">
        <w:rPr>
          <w:rFonts w:ascii="宋体" w:eastAsia="宋体" w:hAnsi="宋体" w:hint="eastAsia"/>
          <w:sz w:val="24"/>
          <w:szCs w:val="24"/>
        </w:rPr>
        <w:t>的规定，保障有序的进行救援，减少损失。加快交通事件响以及信息收集。</w:t>
      </w:r>
    </w:p>
    <w:p w14:paraId="6F958816" w14:textId="77777777" w:rsidR="001F530F" w:rsidRPr="00A45053" w:rsidRDefault="001F530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5、移动服务端</w:t>
      </w:r>
    </w:p>
    <w:p w14:paraId="56929BFE" w14:textId="77777777" w:rsidR="001F530F" w:rsidRPr="00A45053" w:rsidRDefault="001F530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实现移动服务，帮助群众进行掌上化生活，提供公众服务，物流服务APP端。</w:t>
      </w:r>
    </w:p>
    <w:p w14:paraId="51773D9B" w14:textId="77777777" w:rsidR="001F530F" w:rsidRPr="00A45053" w:rsidRDefault="001F530F" w:rsidP="00A45053">
      <w:pPr>
        <w:spacing w:line="360" w:lineRule="auto"/>
        <w:ind w:firstLineChars="200" w:firstLine="480"/>
        <w:rPr>
          <w:rFonts w:ascii="宋体" w:eastAsia="宋体" w:hAnsi="宋体"/>
          <w:color w:val="000000" w:themeColor="text1"/>
          <w:sz w:val="24"/>
          <w:szCs w:val="24"/>
        </w:rPr>
      </w:pPr>
      <w:r w:rsidRPr="00A45053">
        <w:rPr>
          <w:rFonts w:ascii="宋体" w:eastAsia="宋体" w:hAnsi="宋体" w:hint="eastAsia"/>
          <w:color w:val="000000" w:themeColor="text1"/>
          <w:sz w:val="24"/>
          <w:szCs w:val="24"/>
        </w:rPr>
        <w:t>6、L</w:t>
      </w:r>
      <w:r w:rsidRPr="00A45053">
        <w:rPr>
          <w:rFonts w:ascii="宋体" w:eastAsia="宋体" w:hAnsi="宋体"/>
          <w:color w:val="000000" w:themeColor="text1"/>
          <w:sz w:val="24"/>
          <w:szCs w:val="24"/>
        </w:rPr>
        <w:t>ED</w:t>
      </w:r>
      <w:r w:rsidR="00085CF3" w:rsidRPr="00A45053">
        <w:rPr>
          <w:rFonts w:ascii="宋体" w:eastAsia="宋体" w:hAnsi="宋体" w:hint="eastAsia"/>
          <w:color w:val="000000" w:themeColor="text1"/>
          <w:sz w:val="24"/>
          <w:szCs w:val="24"/>
        </w:rPr>
        <w:t>全彩显示屏</w:t>
      </w:r>
    </w:p>
    <w:p w14:paraId="66835772" w14:textId="77777777" w:rsidR="0070424E" w:rsidRPr="00A45053" w:rsidRDefault="0070424E" w:rsidP="00A45053">
      <w:pPr>
        <w:spacing w:line="360" w:lineRule="auto"/>
        <w:ind w:firstLineChars="200" w:firstLine="480"/>
        <w:rPr>
          <w:rFonts w:ascii="宋体" w:eastAsia="宋体" w:hAnsi="宋体"/>
          <w:color w:val="000000" w:themeColor="text1"/>
          <w:sz w:val="24"/>
          <w:szCs w:val="24"/>
        </w:rPr>
      </w:pPr>
      <w:r w:rsidRPr="00A45053">
        <w:rPr>
          <w:rFonts w:ascii="宋体" w:eastAsia="宋体" w:hAnsi="宋体" w:hint="eastAsia"/>
          <w:color w:val="000000" w:themeColor="text1"/>
          <w:sz w:val="24"/>
          <w:szCs w:val="24"/>
        </w:rPr>
        <w:t>方便指挥</w:t>
      </w:r>
      <w:r w:rsidRPr="00A45053">
        <w:rPr>
          <w:rFonts w:ascii="宋体" w:eastAsia="宋体" w:hAnsi="宋体"/>
          <w:color w:val="000000" w:themeColor="text1"/>
          <w:sz w:val="24"/>
          <w:szCs w:val="24"/>
        </w:rPr>
        <w:t>调度和监管，提高应急处置效率</w:t>
      </w:r>
      <w:r w:rsidRPr="00A45053">
        <w:rPr>
          <w:rFonts w:ascii="宋体" w:eastAsia="宋体" w:hAnsi="宋体" w:hint="eastAsia"/>
          <w:color w:val="000000" w:themeColor="text1"/>
          <w:sz w:val="24"/>
          <w:szCs w:val="24"/>
        </w:rPr>
        <w:t>，建立</w:t>
      </w:r>
      <w:r w:rsidRPr="00A45053">
        <w:rPr>
          <w:rFonts w:ascii="宋体" w:eastAsia="宋体" w:hAnsi="宋体"/>
          <w:color w:val="000000" w:themeColor="text1"/>
          <w:sz w:val="24"/>
          <w:szCs w:val="24"/>
        </w:rPr>
        <w:t>信息集中监控大屏</w:t>
      </w:r>
      <w:r w:rsidRPr="00A45053">
        <w:rPr>
          <w:rFonts w:ascii="宋体" w:eastAsia="宋体" w:hAnsi="宋体" w:hint="eastAsia"/>
          <w:color w:val="000000" w:themeColor="text1"/>
          <w:sz w:val="24"/>
          <w:szCs w:val="24"/>
        </w:rPr>
        <w:t>。</w:t>
      </w:r>
    </w:p>
    <w:p w14:paraId="57BE9F15" w14:textId="77777777" w:rsidR="001F530F" w:rsidRPr="00A45053" w:rsidRDefault="007C6C59" w:rsidP="00A45053">
      <w:pPr>
        <w:pStyle w:val="1"/>
        <w:spacing w:line="360" w:lineRule="auto"/>
        <w:rPr>
          <w:sz w:val="24"/>
          <w:szCs w:val="24"/>
        </w:rPr>
      </w:pPr>
      <w:r w:rsidRPr="00A45053">
        <w:rPr>
          <w:rFonts w:hint="eastAsia"/>
          <w:sz w:val="24"/>
          <w:szCs w:val="24"/>
        </w:rPr>
        <w:t>总体</w:t>
      </w:r>
      <w:r w:rsidRPr="00A45053">
        <w:rPr>
          <w:sz w:val="24"/>
          <w:szCs w:val="24"/>
        </w:rPr>
        <w:t>架构</w:t>
      </w:r>
    </w:p>
    <w:p w14:paraId="46E9CD55" w14:textId="77777777" w:rsidR="00365BCD" w:rsidRPr="00A45053" w:rsidRDefault="00365BCD" w:rsidP="00A45053">
      <w:pPr>
        <w:pStyle w:val="2"/>
        <w:spacing w:line="360" w:lineRule="auto"/>
        <w:rPr>
          <w:sz w:val="24"/>
          <w:szCs w:val="24"/>
        </w:rPr>
      </w:pPr>
      <w:r w:rsidRPr="00A45053">
        <w:rPr>
          <w:rFonts w:hint="eastAsia"/>
          <w:sz w:val="24"/>
          <w:szCs w:val="24"/>
        </w:rPr>
        <w:t>架构</w:t>
      </w:r>
      <w:r w:rsidRPr="00A45053">
        <w:rPr>
          <w:sz w:val="24"/>
          <w:szCs w:val="24"/>
        </w:rPr>
        <w:t>设计</w:t>
      </w:r>
    </w:p>
    <w:p w14:paraId="12771484" w14:textId="77777777" w:rsidR="008A72CD" w:rsidRPr="00A45053" w:rsidRDefault="008A72CD" w:rsidP="00A45053">
      <w:pPr>
        <w:spacing w:line="360" w:lineRule="auto"/>
        <w:rPr>
          <w:rFonts w:ascii="宋体" w:eastAsia="宋体" w:hAnsi="宋体"/>
          <w:sz w:val="24"/>
          <w:szCs w:val="24"/>
        </w:rPr>
      </w:pPr>
      <w:r w:rsidRPr="00A45053">
        <w:rPr>
          <w:rFonts w:ascii="宋体" w:eastAsia="宋体" w:hAnsi="宋体"/>
          <w:noProof/>
          <w:sz w:val="24"/>
          <w:szCs w:val="24"/>
        </w:rPr>
        <w:drawing>
          <wp:inline distT="0" distB="0" distL="0" distR="0" wp14:anchorId="11C8A620" wp14:editId="5999CBD3">
            <wp:extent cx="5274310" cy="3926205"/>
            <wp:effectExtent l="0" t="0" r="2540" b="0"/>
            <wp:docPr id="31" name="图片 31" descr="C:\Users\lenovo\Documents\Tencent Files\455536779\Image\C2C\VMZX24AX((~[HHA]N0L5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cuments\Tencent Files\455536779\Image\C2C\VMZX24AX((~[HHA]N0L5V`A.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926205"/>
                    </a:xfrm>
                    <a:prstGeom prst="rect">
                      <a:avLst/>
                    </a:prstGeom>
                    <a:noFill/>
                    <a:ln>
                      <a:noFill/>
                    </a:ln>
                  </pic:spPr>
                </pic:pic>
              </a:graphicData>
            </a:graphic>
          </wp:inline>
        </w:drawing>
      </w:r>
    </w:p>
    <w:p w14:paraId="7D5ACF3C" w14:textId="77777777" w:rsidR="00365BCD" w:rsidRPr="00A45053" w:rsidRDefault="00365BCD" w:rsidP="00A45053">
      <w:pPr>
        <w:spacing w:line="360" w:lineRule="auto"/>
        <w:ind w:firstLineChars="200" w:firstLine="480"/>
        <w:jc w:val="center"/>
        <w:rPr>
          <w:rFonts w:ascii="宋体" w:eastAsia="宋体" w:hAnsi="宋体"/>
          <w:kern w:val="0"/>
          <w:sz w:val="24"/>
          <w:szCs w:val="24"/>
        </w:rPr>
      </w:pPr>
      <w:r w:rsidRPr="00A45053">
        <w:rPr>
          <w:rFonts w:ascii="宋体" w:eastAsia="宋体" w:hAnsi="宋体" w:hint="eastAsia"/>
          <w:kern w:val="0"/>
          <w:sz w:val="24"/>
          <w:szCs w:val="24"/>
        </w:rPr>
        <w:t>总体</w:t>
      </w:r>
      <w:r w:rsidRPr="00A45053">
        <w:rPr>
          <w:rFonts w:ascii="宋体" w:eastAsia="宋体" w:hAnsi="宋体"/>
          <w:kern w:val="0"/>
          <w:sz w:val="24"/>
          <w:szCs w:val="24"/>
        </w:rPr>
        <w:t>架构图</w:t>
      </w:r>
    </w:p>
    <w:p w14:paraId="1FCD3559" w14:textId="77777777" w:rsidR="008A72CD" w:rsidRPr="00A45053" w:rsidRDefault="008A72CD" w:rsidP="00A45053">
      <w:pPr>
        <w:spacing w:line="360" w:lineRule="auto"/>
        <w:ind w:firstLineChars="200" w:firstLine="480"/>
        <w:rPr>
          <w:rFonts w:ascii="宋体" w:eastAsia="宋体" w:hAnsi="宋体"/>
          <w:kern w:val="0"/>
          <w:sz w:val="24"/>
          <w:szCs w:val="24"/>
        </w:rPr>
      </w:pPr>
      <w:r w:rsidRPr="00A45053">
        <w:rPr>
          <w:rFonts w:ascii="宋体" w:eastAsia="宋体" w:hAnsi="宋体" w:hint="eastAsia"/>
          <w:kern w:val="0"/>
          <w:sz w:val="24"/>
          <w:szCs w:val="24"/>
        </w:rPr>
        <w:t>紧紧围绕昌乐县智慧交通信息服务平台的建设思路，结合行业部门针对智慧交通发展的指导性意见，构建交通局智慧交通信息服务平台。整体划分为5个层</w:t>
      </w:r>
      <w:r w:rsidRPr="00A45053">
        <w:rPr>
          <w:rFonts w:ascii="宋体" w:eastAsia="宋体" w:hAnsi="宋体" w:hint="eastAsia"/>
          <w:kern w:val="0"/>
          <w:sz w:val="24"/>
          <w:szCs w:val="24"/>
        </w:rPr>
        <w:lastRenderedPageBreak/>
        <w:t>次。</w:t>
      </w:r>
    </w:p>
    <w:p w14:paraId="1E845740" w14:textId="77777777" w:rsidR="008A72CD" w:rsidRPr="00A45053" w:rsidRDefault="008A72CD" w:rsidP="00A45053">
      <w:pPr>
        <w:spacing w:line="360" w:lineRule="auto"/>
        <w:ind w:firstLineChars="200" w:firstLine="480"/>
        <w:rPr>
          <w:rFonts w:ascii="宋体" w:eastAsia="宋体" w:hAnsi="宋体"/>
          <w:kern w:val="0"/>
          <w:sz w:val="24"/>
          <w:szCs w:val="24"/>
        </w:rPr>
      </w:pPr>
      <w:bookmarkStart w:id="29" w:name="_Toc308727638"/>
      <w:bookmarkStart w:id="30" w:name="_Toc311729662"/>
      <w:r w:rsidRPr="00A45053">
        <w:rPr>
          <w:rFonts w:ascii="宋体" w:eastAsia="宋体" w:hAnsi="宋体" w:hint="eastAsia"/>
          <w:kern w:val="0"/>
          <w:sz w:val="24"/>
          <w:szCs w:val="24"/>
        </w:rPr>
        <w:t>第一层为感知体层，其主要负责信息采集，主要建设内容包括视频监控摄像头、卫星定位设备和移动执法设备。</w:t>
      </w:r>
    </w:p>
    <w:p w14:paraId="5613E367" w14:textId="77777777" w:rsidR="008A72CD" w:rsidRPr="00A45053" w:rsidRDefault="008A72CD" w:rsidP="00A45053">
      <w:pPr>
        <w:spacing w:line="360" w:lineRule="auto"/>
        <w:ind w:firstLineChars="200" w:firstLine="480"/>
        <w:rPr>
          <w:rFonts w:ascii="宋体" w:eastAsia="宋体" w:hAnsi="宋体"/>
          <w:kern w:val="0"/>
          <w:sz w:val="24"/>
          <w:szCs w:val="24"/>
        </w:rPr>
      </w:pPr>
      <w:bookmarkStart w:id="31" w:name="_Toc311729663"/>
      <w:bookmarkStart w:id="32" w:name="_Toc308727639"/>
      <w:r w:rsidRPr="00A45053">
        <w:rPr>
          <w:rFonts w:ascii="宋体" w:eastAsia="宋体" w:hAnsi="宋体" w:hint="eastAsia"/>
          <w:kern w:val="0"/>
          <w:sz w:val="24"/>
          <w:szCs w:val="24"/>
        </w:rPr>
        <w:t>第二层为传输层，其主要负责各体系之间数据及视频信息的传输，主要建设</w:t>
      </w:r>
      <w:bookmarkEnd w:id="31"/>
      <w:bookmarkEnd w:id="32"/>
      <w:r w:rsidRPr="00A45053">
        <w:rPr>
          <w:rFonts w:ascii="宋体" w:eastAsia="宋体" w:hAnsi="宋体" w:hint="eastAsia"/>
          <w:kern w:val="0"/>
          <w:sz w:val="24"/>
          <w:szCs w:val="24"/>
        </w:rPr>
        <w:t>内容包括</w:t>
      </w:r>
      <w:bookmarkStart w:id="33" w:name="_Toc311729664"/>
      <w:bookmarkStart w:id="34" w:name="_Toc308727640"/>
      <w:r w:rsidRPr="00A45053">
        <w:rPr>
          <w:rFonts w:ascii="宋体" w:eastAsia="宋体" w:hAnsi="宋体" w:hint="eastAsia"/>
          <w:kern w:val="0"/>
          <w:sz w:val="24"/>
          <w:szCs w:val="24"/>
        </w:rPr>
        <w:t>智慧交通专网、视频光纤通道和</w:t>
      </w:r>
      <w:r w:rsidRPr="00A45053">
        <w:rPr>
          <w:rFonts w:ascii="宋体" w:eastAsia="宋体" w:hAnsi="宋体"/>
          <w:kern w:val="0"/>
          <w:sz w:val="24"/>
          <w:szCs w:val="24"/>
        </w:rPr>
        <w:t>CDMA/GPRS/3G</w:t>
      </w:r>
      <w:r w:rsidRPr="00A45053">
        <w:rPr>
          <w:rFonts w:ascii="宋体" w:eastAsia="宋体" w:hAnsi="宋体" w:hint="eastAsia"/>
          <w:kern w:val="0"/>
          <w:sz w:val="24"/>
          <w:szCs w:val="24"/>
        </w:rPr>
        <w:t>/</w:t>
      </w:r>
      <w:r w:rsidRPr="00A45053">
        <w:rPr>
          <w:rFonts w:ascii="宋体" w:eastAsia="宋体" w:hAnsi="宋体"/>
          <w:kern w:val="0"/>
          <w:sz w:val="24"/>
          <w:szCs w:val="24"/>
        </w:rPr>
        <w:t>4G</w:t>
      </w:r>
      <w:r w:rsidRPr="00A45053">
        <w:rPr>
          <w:rFonts w:ascii="宋体" w:eastAsia="宋体" w:hAnsi="宋体" w:hint="eastAsia"/>
          <w:kern w:val="0"/>
          <w:sz w:val="24"/>
          <w:szCs w:val="24"/>
        </w:rPr>
        <w:t>无线通信网络。</w:t>
      </w:r>
      <w:bookmarkEnd w:id="33"/>
      <w:bookmarkEnd w:id="34"/>
    </w:p>
    <w:p w14:paraId="5407C640" w14:textId="77777777" w:rsidR="008A72CD" w:rsidRPr="00A45053" w:rsidRDefault="008A72CD" w:rsidP="00A45053">
      <w:pPr>
        <w:spacing w:line="360" w:lineRule="auto"/>
        <w:ind w:firstLineChars="200" w:firstLine="480"/>
        <w:rPr>
          <w:rFonts w:ascii="宋体" w:eastAsia="宋体" w:hAnsi="宋体"/>
          <w:kern w:val="0"/>
          <w:sz w:val="24"/>
          <w:szCs w:val="24"/>
        </w:rPr>
      </w:pPr>
      <w:r w:rsidRPr="00A45053">
        <w:rPr>
          <w:rFonts w:ascii="宋体" w:eastAsia="宋体" w:hAnsi="宋体" w:hint="eastAsia"/>
          <w:kern w:val="0"/>
          <w:sz w:val="24"/>
          <w:szCs w:val="24"/>
        </w:rPr>
        <w:t>第三层为基础层，主要负责数据的存储、计算、转发。主要建设内容包括机房、主机及存储系统、网络及安全设备、基础软件、指挥中心场所。</w:t>
      </w:r>
    </w:p>
    <w:p w14:paraId="494D6B4D" w14:textId="77777777" w:rsidR="008A72CD" w:rsidRPr="00A45053" w:rsidRDefault="008A72CD" w:rsidP="00A45053">
      <w:pPr>
        <w:spacing w:line="360" w:lineRule="auto"/>
        <w:ind w:firstLineChars="200" w:firstLine="480"/>
        <w:rPr>
          <w:rFonts w:ascii="宋体" w:eastAsia="宋体" w:hAnsi="宋体"/>
          <w:kern w:val="0"/>
          <w:sz w:val="24"/>
          <w:szCs w:val="24"/>
        </w:rPr>
      </w:pPr>
      <w:r w:rsidRPr="00A45053">
        <w:rPr>
          <w:rFonts w:ascii="宋体" w:eastAsia="宋体" w:hAnsi="宋体" w:hint="eastAsia"/>
          <w:kern w:val="0"/>
          <w:sz w:val="24"/>
          <w:szCs w:val="24"/>
        </w:rPr>
        <w:t>第四层为支撑层，主要负责为应用层提供基础的服务支撑能力。主要建设内容包括交通地理信息系统、身份及权限管理系统、数据交换系统。</w:t>
      </w:r>
    </w:p>
    <w:p w14:paraId="3A1A51F3" w14:textId="77777777" w:rsidR="008A72CD" w:rsidRPr="00A45053" w:rsidRDefault="008A72CD" w:rsidP="00A45053">
      <w:pPr>
        <w:spacing w:line="360" w:lineRule="auto"/>
        <w:ind w:firstLineChars="200" w:firstLine="480"/>
        <w:rPr>
          <w:rFonts w:ascii="宋体" w:eastAsia="宋体" w:hAnsi="宋体"/>
          <w:kern w:val="0"/>
          <w:sz w:val="24"/>
          <w:szCs w:val="24"/>
        </w:rPr>
      </w:pPr>
      <w:r w:rsidRPr="00A45053">
        <w:rPr>
          <w:rFonts w:ascii="宋体" w:eastAsia="宋体" w:hAnsi="宋体" w:hint="eastAsia"/>
          <w:kern w:val="0"/>
          <w:sz w:val="24"/>
          <w:szCs w:val="24"/>
        </w:rPr>
        <w:t>第五层为应用层，是智慧交通信息服务平台建设的主要建设内容，主要包括综合监管平台、公众服务平台、智能监控平台、应急指挥平台</w:t>
      </w:r>
      <w:r w:rsidR="007C6C59" w:rsidRPr="00A45053">
        <w:rPr>
          <w:rFonts w:ascii="宋体" w:eastAsia="宋体" w:hAnsi="宋体" w:hint="eastAsia"/>
          <w:kern w:val="0"/>
          <w:sz w:val="24"/>
          <w:szCs w:val="24"/>
        </w:rPr>
        <w:t>、</w:t>
      </w:r>
      <w:r w:rsidR="007C6C59" w:rsidRPr="00A45053">
        <w:rPr>
          <w:rFonts w:ascii="宋体" w:eastAsia="宋体" w:hAnsi="宋体"/>
          <w:kern w:val="0"/>
          <w:sz w:val="24"/>
          <w:szCs w:val="24"/>
        </w:rPr>
        <w:t>移动服务端</w:t>
      </w:r>
      <w:bookmarkEnd w:id="29"/>
      <w:bookmarkEnd w:id="30"/>
      <w:r w:rsidR="007C6C59" w:rsidRPr="00A45053">
        <w:rPr>
          <w:rFonts w:ascii="宋体" w:eastAsia="宋体" w:hAnsi="宋体" w:hint="eastAsia"/>
          <w:kern w:val="0"/>
          <w:sz w:val="24"/>
          <w:szCs w:val="24"/>
        </w:rPr>
        <w:t>。</w:t>
      </w:r>
    </w:p>
    <w:p w14:paraId="1EC69D1D" w14:textId="77777777" w:rsidR="00736A1F" w:rsidRPr="00A45053" w:rsidRDefault="00365BCD" w:rsidP="00A45053">
      <w:pPr>
        <w:pStyle w:val="2"/>
        <w:spacing w:line="360" w:lineRule="auto"/>
        <w:rPr>
          <w:sz w:val="24"/>
          <w:szCs w:val="24"/>
        </w:rPr>
      </w:pPr>
      <w:r w:rsidRPr="00A45053">
        <w:rPr>
          <w:rFonts w:hint="eastAsia"/>
          <w:sz w:val="24"/>
          <w:szCs w:val="24"/>
        </w:rPr>
        <w:t>技术</w:t>
      </w:r>
      <w:r w:rsidRPr="00A45053">
        <w:rPr>
          <w:sz w:val="24"/>
          <w:szCs w:val="24"/>
        </w:rPr>
        <w:t>路线</w:t>
      </w:r>
    </w:p>
    <w:p w14:paraId="4486201A" w14:textId="77777777" w:rsidR="00736A1F" w:rsidRPr="00A45053" w:rsidRDefault="00736A1F" w:rsidP="00A45053">
      <w:pPr>
        <w:spacing w:line="360" w:lineRule="auto"/>
        <w:jc w:val="center"/>
        <w:rPr>
          <w:rFonts w:ascii="宋体" w:eastAsia="宋体" w:hAnsi="宋体"/>
          <w:sz w:val="24"/>
          <w:szCs w:val="24"/>
        </w:rPr>
      </w:pPr>
      <w:r w:rsidRPr="00A45053">
        <w:rPr>
          <w:rFonts w:ascii="宋体" w:eastAsia="宋体" w:hAnsi="宋体"/>
          <w:noProof/>
          <w:sz w:val="24"/>
          <w:szCs w:val="24"/>
        </w:rPr>
        <w:drawing>
          <wp:inline distT="0" distB="0" distL="0" distR="0" wp14:anchorId="7C2D5250" wp14:editId="71BBC025">
            <wp:extent cx="2998470" cy="1647825"/>
            <wp:effectExtent l="0" t="0" r="0" b="9525"/>
            <wp:docPr id="46" name="图片 46" descr="C:\Users\d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z\Desktop\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8470" cy="1647825"/>
                    </a:xfrm>
                    <a:prstGeom prst="rect">
                      <a:avLst/>
                    </a:prstGeom>
                    <a:noFill/>
                    <a:ln>
                      <a:noFill/>
                    </a:ln>
                  </pic:spPr>
                </pic:pic>
              </a:graphicData>
            </a:graphic>
          </wp:inline>
        </w:drawing>
      </w:r>
    </w:p>
    <w:p w14:paraId="688A529F" w14:textId="77777777" w:rsidR="00736A1F" w:rsidRPr="00A45053" w:rsidRDefault="00736A1F" w:rsidP="00A45053">
      <w:pPr>
        <w:spacing w:line="360" w:lineRule="auto"/>
        <w:jc w:val="center"/>
        <w:rPr>
          <w:rFonts w:ascii="宋体" w:eastAsia="宋体" w:hAnsi="宋体"/>
          <w:sz w:val="24"/>
          <w:szCs w:val="24"/>
        </w:rPr>
      </w:pPr>
      <w:r w:rsidRPr="00A45053">
        <w:rPr>
          <w:rFonts w:ascii="宋体" w:eastAsia="宋体" w:hAnsi="宋体" w:hint="eastAsia"/>
          <w:sz w:val="24"/>
          <w:szCs w:val="24"/>
        </w:rPr>
        <w:t>B/S和C/S混合</w:t>
      </w:r>
      <w:r w:rsidRPr="00A45053">
        <w:rPr>
          <w:rFonts w:ascii="宋体" w:eastAsia="宋体" w:hAnsi="宋体"/>
          <w:sz w:val="24"/>
          <w:szCs w:val="24"/>
        </w:rPr>
        <w:t>架构</w:t>
      </w:r>
    </w:p>
    <w:p w14:paraId="1D907B0D" w14:textId="77777777" w:rsidR="00736A1F" w:rsidRPr="00A45053" w:rsidRDefault="00736A1F" w:rsidP="00A45053">
      <w:pPr>
        <w:spacing w:line="360" w:lineRule="auto"/>
        <w:ind w:firstLineChars="200" w:firstLine="480"/>
        <w:rPr>
          <w:rFonts w:ascii="宋体" w:eastAsia="宋体" w:hAnsi="宋体"/>
          <w:kern w:val="0"/>
          <w:sz w:val="24"/>
          <w:szCs w:val="24"/>
        </w:rPr>
      </w:pPr>
      <w:r w:rsidRPr="00A45053">
        <w:rPr>
          <w:rFonts w:ascii="宋体" w:eastAsia="宋体" w:hAnsi="宋体" w:hint="eastAsia"/>
          <w:kern w:val="0"/>
          <w:sz w:val="24"/>
          <w:szCs w:val="24"/>
        </w:rPr>
        <w:t>本系统采用B/S和C/S混合</w:t>
      </w:r>
      <w:r w:rsidRPr="00A45053">
        <w:rPr>
          <w:rFonts w:ascii="宋体" w:eastAsia="宋体" w:hAnsi="宋体"/>
          <w:kern w:val="0"/>
          <w:sz w:val="24"/>
          <w:szCs w:val="24"/>
        </w:rPr>
        <w:t>架构</w:t>
      </w:r>
      <w:r w:rsidRPr="00A45053">
        <w:rPr>
          <w:rFonts w:ascii="宋体" w:eastAsia="宋体" w:hAnsi="宋体" w:hint="eastAsia"/>
          <w:kern w:val="0"/>
          <w:sz w:val="24"/>
          <w:szCs w:val="24"/>
        </w:rPr>
        <w:t>，</w:t>
      </w:r>
      <w:r w:rsidRPr="00A45053">
        <w:rPr>
          <w:rFonts w:ascii="宋体" w:eastAsia="宋体" w:hAnsi="宋体"/>
          <w:kern w:val="0"/>
          <w:sz w:val="24"/>
          <w:szCs w:val="24"/>
        </w:rPr>
        <w:t>在C/S、B/S相结合的体系结构中，一些需要用Web处理的，满足大多数访问者请求的功能界面(如信息发布查询界面</w:t>
      </w:r>
      <w:r w:rsidRPr="00A45053">
        <w:rPr>
          <w:rFonts w:ascii="宋体" w:eastAsia="宋体" w:hAnsi="宋体" w:hint="eastAsia"/>
          <w:kern w:val="0"/>
          <w:sz w:val="24"/>
          <w:szCs w:val="24"/>
        </w:rPr>
        <w:t>)采</w:t>
      </w:r>
      <w:r w:rsidRPr="00A45053">
        <w:rPr>
          <w:rFonts w:ascii="宋体" w:eastAsia="宋体" w:hAnsi="宋体"/>
          <w:kern w:val="0"/>
          <w:sz w:val="24"/>
          <w:szCs w:val="24"/>
        </w:rPr>
        <w:t>用B/S结构，后台只需少数人使用的功能应用(如数据库管理维护界面)采用C/S结构。客户端发出HTTP请求到Web  Server, Web</w:t>
      </w:r>
      <w:r w:rsidR="005110CB" w:rsidRPr="00A45053">
        <w:rPr>
          <w:rFonts w:ascii="宋体" w:eastAsia="宋体" w:hAnsi="宋体"/>
          <w:kern w:val="0"/>
          <w:sz w:val="24"/>
          <w:szCs w:val="24"/>
        </w:rPr>
        <w:t xml:space="preserve"> </w:t>
      </w:r>
      <w:r w:rsidRPr="00A45053">
        <w:rPr>
          <w:rFonts w:ascii="宋体" w:eastAsia="宋体" w:hAnsi="宋体"/>
          <w:kern w:val="0"/>
          <w:sz w:val="24"/>
          <w:szCs w:val="24"/>
        </w:rPr>
        <w:t>Server将请求传送给Web应用程序。Web 应用程序将数据请求传送给数据车服务器，数据车服务器将</w:t>
      </w:r>
      <w:r w:rsidRPr="00A45053">
        <w:rPr>
          <w:rFonts w:ascii="宋体" w:eastAsia="宋体" w:hAnsi="宋体" w:hint="eastAsia"/>
          <w:kern w:val="0"/>
          <w:sz w:val="24"/>
          <w:szCs w:val="24"/>
        </w:rPr>
        <w:t>数据</w:t>
      </w:r>
      <w:r w:rsidRPr="00A45053">
        <w:rPr>
          <w:rFonts w:ascii="宋体" w:eastAsia="宋体" w:hAnsi="宋体"/>
          <w:kern w:val="0"/>
          <w:sz w:val="24"/>
          <w:szCs w:val="24"/>
        </w:rPr>
        <w:t>返回Web应用程序，然后再由Web Server 将数据传送给客户端。</w:t>
      </w:r>
    </w:p>
    <w:p w14:paraId="4ACD5AAB" w14:textId="77777777" w:rsidR="00736A1F" w:rsidRPr="00A45053" w:rsidRDefault="00736A1F" w:rsidP="00A45053">
      <w:pPr>
        <w:spacing w:line="360" w:lineRule="auto"/>
        <w:ind w:firstLineChars="200" w:firstLine="480"/>
        <w:rPr>
          <w:rFonts w:ascii="宋体" w:eastAsia="宋体" w:hAnsi="宋体"/>
          <w:kern w:val="0"/>
          <w:sz w:val="24"/>
          <w:szCs w:val="24"/>
        </w:rPr>
      </w:pPr>
      <w:r w:rsidRPr="00A45053">
        <w:rPr>
          <w:rFonts w:ascii="宋体" w:eastAsia="宋体" w:hAnsi="宋体" w:hint="eastAsia"/>
          <w:kern w:val="0"/>
          <w:sz w:val="24"/>
          <w:szCs w:val="24"/>
        </w:rPr>
        <w:t>采用这种结构的优点在于</w:t>
      </w:r>
      <w:r w:rsidRPr="00A45053">
        <w:rPr>
          <w:rFonts w:ascii="宋体" w:eastAsia="宋体" w:hAnsi="宋体"/>
          <w:kern w:val="0"/>
          <w:sz w:val="24"/>
          <w:szCs w:val="24"/>
        </w:rPr>
        <w:t>:①充分发挥了B/S与C/S体系结构的优势，弥补了两者的不足。充分考虑用户利益,保证浏览查询者方便操作的同时</w:t>
      </w:r>
      <w:r w:rsidRPr="00A45053">
        <w:rPr>
          <w:rFonts w:ascii="宋体" w:eastAsia="宋体" w:hAnsi="宋体" w:hint="eastAsia"/>
          <w:kern w:val="0"/>
          <w:sz w:val="24"/>
          <w:szCs w:val="24"/>
        </w:rPr>
        <w:t>也</w:t>
      </w:r>
      <w:r w:rsidRPr="00A45053">
        <w:rPr>
          <w:rFonts w:ascii="宋体" w:eastAsia="宋体" w:hAnsi="宋体"/>
          <w:kern w:val="0"/>
          <w:sz w:val="24"/>
          <w:szCs w:val="24"/>
        </w:rPr>
        <w:t>使得系统</w:t>
      </w:r>
      <w:r w:rsidRPr="00A45053">
        <w:rPr>
          <w:rFonts w:ascii="宋体" w:eastAsia="宋体" w:hAnsi="宋体" w:hint="eastAsia"/>
          <w:kern w:val="0"/>
          <w:sz w:val="24"/>
          <w:szCs w:val="24"/>
        </w:rPr>
        <w:t>更</w:t>
      </w:r>
      <w:r w:rsidRPr="00A45053">
        <w:rPr>
          <w:rFonts w:ascii="宋体" w:eastAsia="宋体" w:hAnsi="宋体"/>
          <w:kern w:val="0"/>
          <w:sz w:val="24"/>
          <w:szCs w:val="24"/>
        </w:rPr>
        <w:t>新简单，维护简单灵活，易于操作。②</w:t>
      </w:r>
      <w:r w:rsidRPr="00A45053">
        <w:rPr>
          <w:rFonts w:ascii="宋体" w:eastAsia="宋体" w:hAnsi="宋体" w:hint="eastAsia"/>
          <w:kern w:val="0"/>
          <w:sz w:val="24"/>
          <w:szCs w:val="24"/>
        </w:rPr>
        <w:t>信息</w:t>
      </w:r>
      <w:r w:rsidRPr="00A45053">
        <w:rPr>
          <w:rFonts w:ascii="宋体" w:eastAsia="宋体" w:hAnsi="宋体"/>
          <w:kern w:val="0"/>
          <w:sz w:val="24"/>
          <w:szCs w:val="24"/>
        </w:rPr>
        <w:t>发布</w:t>
      </w:r>
      <w:r w:rsidRPr="00A45053">
        <w:rPr>
          <w:rFonts w:ascii="宋体" w:eastAsia="宋体" w:hAnsi="宋体" w:hint="eastAsia"/>
          <w:kern w:val="0"/>
          <w:sz w:val="24"/>
          <w:szCs w:val="24"/>
        </w:rPr>
        <w:t>采</w:t>
      </w:r>
      <w:r w:rsidRPr="00A45053">
        <w:rPr>
          <w:rFonts w:ascii="宋体" w:eastAsia="宋体" w:hAnsi="宋体"/>
          <w:kern w:val="0"/>
          <w:sz w:val="24"/>
          <w:szCs w:val="24"/>
        </w:rPr>
        <w:t>用B/S结构，保持了瘦客户</w:t>
      </w:r>
      <w:r w:rsidRPr="00A45053">
        <w:rPr>
          <w:rFonts w:ascii="宋体" w:eastAsia="宋体" w:hAnsi="宋体"/>
          <w:kern w:val="0"/>
          <w:sz w:val="24"/>
          <w:szCs w:val="24"/>
        </w:rPr>
        <w:lastRenderedPageBreak/>
        <w:t>端的优点。装入客户机的软件可以采用统一的www浏览器。而且www浏览器和网络综合服务器都是基于工业标准，可以在所有的平台上工作。③</w:t>
      </w:r>
      <w:r w:rsidR="006F238D" w:rsidRPr="00A45053">
        <w:rPr>
          <w:rFonts w:ascii="宋体" w:eastAsia="宋体" w:hAnsi="宋体"/>
          <w:kern w:val="0"/>
          <w:sz w:val="24"/>
          <w:szCs w:val="24"/>
        </w:rPr>
        <w:t>数据库</w:t>
      </w:r>
      <w:r w:rsidR="006F238D" w:rsidRPr="00A45053">
        <w:rPr>
          <w:rFonts w:ascii="宋体" w:eastAsia="宋体" w:hAnsi="宋体" w:hint="eastAsia"/>
          <w:kern w:val="0"/>
          <w:sz w:val="24"/>
          <w:szCs w:val="24"/>
        </w:rPr>
        <w:t>端</w:t>
      </w:r>
      <w:r w:rsidRPr="00A45053">
        <w:rPr>
          <w:rFonts w:ascii="宋体" w:eastAsia="宋体" w:hAnsi="宋体"/>
          <w:kern w:val="0"/>
          <w:sz w:val="24"/>
          <w:szCs w:val="24"/>
        </w:rPr>
        <w:t>采用C/S结构，通过ODBC</w:t>
      </w:r>
      <w:r w:rsidRPr="00A45053">
        <w:rPr>
          <w:rFonts w:ascii="宋体" w:eastAsia="宋体" w:hAnsi="宋体" w:hint="eastAsia"/>
          <w:kern w:val="0"/>
          <w:sz w:val="24"/>
          <w:szCs w:val="24"/>
        </w:rPr>
        <w:t>连接</w:t>
      </w:r>
      <w:r w:rsidRPr="00A45053">
        <w:rPr>
          <w:rFonts w:ascii="宋体" w:eastAsia="宋体" w:hAnsi="宋体"/>
          <w:kern w:val="0"/>
          <w:sz w:val="24"/>
          <w:szCs w:val="24"/>
        </w:rPr>
        <w:t>。这一部分只</w:t>
      </w:r>
      <w:r w:rsidRPr="00A45053">
        <w:rPr>
          <w:rFonts w:ascii="宋体" w:eastAsia="宋体" w:hAnsi="宋体" w:hint="eastAsia"/>
          <w:kern w:val="0"/>
          <w:sz w:val="24"/>
          <w:szCs w:val="24"/>
        </w:rPr>
        <w:t>涉</w:t>
      </w:r>
      <w:r w:rsidRPr="00A45053">
        <w:rPr>
          <w:rFonts w:ascii="宋体" w:eastAsia="宋体" w:hAnsi="宋体"/>
          <w:kern w:val="0"/>
          <w:sz w:val="24"/>
          <w:szCs w:val="24"/>
        </w:rPr>
        <w:t>及到系统维护、数据更新等</w:t>
      </w:r>
      <w:r w:rsidR="006F238D" w:rsidRPr="00A45053">
        <w:rPr>
          <w:rFonts w:ascii="宋体" w:eastAsia="宋体" w:hAnsi="宋体" w:hint="eastAsia"/>
          <w:kern w:val="0"/>
          <w:sz w:val="24"/>
          <w:szCs w:val="24"/>
        </w:rPr>
        <w:t>，</w:t>
      </w:r>
      <w:r w:rsidRPr="00A45053">
        <w:rPr>
          <w:rFonts w:ascii="宋体" w:eastAsia="宋体" w:hAnsi="宋体"/>
          <w:kern w:val="0"/>
          <w:sz w:val="24"/>
          <w:szCs w:val="24"/>
        </w:rPr>
        <w:t>不存在完全采用</w:t>
      </w:r>
      <w:r w:rsidR="006F238D" w:rsidRPr="00A45053">
        <w:rPr>
          <w:rFonts w:ascii="宋体" w:eastAsia="宋体" w:hAnsi="宋体"/>
          <w:kern w:val="0"/>
          <w:sz w:val="24"/>
          <w:szCs w:val="24"/>
        </w:rPr>
        <w:t>C/</w:t>
      </w:r>
      <w:r w:rsidRPr="00A45053">
        <w:rPr>
          <w:rFonts w:ascii="宋体" w:eastAsia="宋体" w:hAnsi="宋体"/>
          <w:kern w:val="0"/>
          <w:sz w:val="24"/>
          <w:szCs w:val="24"/>
        </w:rPr>
        <w:t>S</w:t>
      </w:r>
      <w:r w:rsidR="006F238D" w:rsidRPr="00A45053">
        <w:rPr>
          <w:rFonts w:ascii="宋体" w:eastAsia="宋体" w:hAnsi="宋体"/>
          <w:kern w:val="0"/>
          <w:sz w:val="24"/>
          <w:szCs w:val="24"/>
        </w:rPr>
        <w:t>结构带</w:t>
      </w:r>
      <w:r w:rsidR="006F238D" w:rsidRPr="00A45053">
        <w:rPr>
          <w:rFonts w:ascii="宋体" w:eastAsia="宋体" w:hAnsi="宋体" w:hint="eastAsia"/>
          <w:kern w:val="0"/>
          <w:sz w:val="24"/>
          <w:szCs w:val="24"/>
        </w:rPr>
        <w:t>来</w:t>
      </w:r>
      <w:r w:rsidRPr="00A45053">
        <w:rPr>
          <w:rFonts w:ascii="宋体" w:eastAsia="宋体" w:hAnsi="宋体"/>
          <w:kern w:val="0"/>
          <w:sz w:val="24"/>
          <w:szCs w:val="24"/>
        </w:rPr>
        <w:t>的客户端维护工作量大等缺点。并且在客户端可以构造非常复杂的应用，界</w:t>
      </w:r>
      <w:r w:rsidR="006F238D" w:rsidRPr="00A45053">
        <w:rPr>
          <w:rFonts w:ascii="宋体" w:eastAsia="宋体" w:hAnsi="宋体" w:hint="eastAsia"/>
          <w:kern w:val="0"/>
          <w:sz w:val="24"/>
          <w:szCs w:val="24"/>
        </w:rPr>
        <w:t>面友好灵活，易于操作，能解决</w:t>
      </w:r>
      <w:r w:rsidRPr="00A45053">
        <w:rPr>
          <w:rFonts w:ascii="宋体" w:eastAsia="宋体" w:hAnsi="宋体" w:hint="eastAsia"/>
          <w:kern w:val="0"/>
          <w:sz w:val="24"/>
          <w:szCs w:val="24"/>
        </w:rPr>
        <w:t>许多</w:t>
      </w:r>
      <w:r w:rsidRPr="00A45053">
        <w:rPr>
          <w:rFonts w:ascii="宋体" w:eastAsia="宋体" w:hAnsi="宋体"/>
          <w:kern w:val="0"/>
          <w:sz w:val="24"/>
          <w:szCs w:val="24"/>
        </w:rPr>
        <w:t>B</w:t>
      </w:r>
      <w:r w:rsidR="006F238D" w:rsidRPr="00A45053">
        <w:rPr>
          <w:rFonts w:ascii="宋体" w:eastAsia="宋体" w:hAnsi="宋体"/>
          <w:kern w:val="0"/>
          <w:sz w:val="24"/>
          <w:szCs w:val="24"/>
        </w:rPr>
        <w:t>/</w:t>
      </w:r>
      <w:r w:rsidRPr="00A45053">
        <w:rPr>
          <w:rFonts w:ascii="宋体" w:eastAsia="宋体" w:hAnsi="宋体"/>
          <w:kern w:val="0"/>
          <w:sz w:val="24"/>
          <w:szCs w:val="24"/>
        </w:rPr>
        <w:t>S</w:t>
      </w:r>
      <w:r w:rsidR="006F238D" w:rsidRPr="00A45053">
        <w:rPr>
          <w:rFonts w:ascii="宋体" w:eastAsia="宋体" w:hAnsi="宋体"/>
          <w:kern w:val="0"/>
          <w:sz w:val="24"/>
          <w:szCs w:val="24"/>
        </w:rPr>
        <w:t>存在的</w:t>
      </w:r>
      <w:r w:rsidR="006F238D" w:rsidRPr="00A45053">
        <w:rPr>
          <w:rFonts w:ascii="宋体" w:eastAsia="宋体" w:hAnsi="宋体" w:hint="eastAsia"/>
          <w:kern w:val="0"/>
          <w:sz w:val="24"/>
          <w:szCs w:val="24"/>
        </w:rPr>
        <w:t>固有</w:t>
      </w:r>
      <w:r w:rsidRPr="00A45053">
        <w:rPr>
          <w:rFonts w:ascii="宋体" w:eastAsia="宋体" w:hAnsi="宋体"/>
          <w:kern w:val="0"/>
          <w:sz w:val="24"/>
          <w:szCs w:val="24"/>
        </w:rPr>
        <w:t>的缺点。④对于原有基于C</w:t>
      </w:r>
      <w:r w:rsidR="006F238D" w:rsidRPr="00A45053">
        <w:rPr>
          <w:rFonts w:ascii="宋体" w:eastAsia="宋体" w:hAnsi="宋体"/>
          <w:kern w:val="0"/>
          <w:sz w:val="24"/>
          <w:szCs w:val="24"/>
        </w:rPr>
        <w:t>/</w:t>
      </w:r>
      <w:r w:rsidRPr="00A45053">
        <w:rPr>
          <w:rFonts w:ascii="宋体" w:eastAsia="宋体" w:hAnsi="宋体"/>
          <w:kern w:val="0"/>
          <w:sz w:val="24"/>
          <w:szCs w:val="24"/>
        </w:rPr>
        <w:t>S体系结构的应用</w:t>
      </w:r>
      <w:r w:rsidR="006F238D" w:rsidRPr="00A45053">
        <w:rPr>
          <w:rFonts w:ascii="宋体" w:eastAsia="宋体" w:hAnsi="宋体" w:hint="eastAsia"/>
          <w:kern w:val="0"/>
          <w:sz w:val="24"/>
          <w:szCs w:val="24"/>
        </w:rPr>
        <w:t>，</w:t>
      </w:r>
      <w:r w:rsidR="006F238D" w:rsidRPr="00A45053">
        <w:rPr>
          <w:rFonts w:ascii="宋体" w:eastAsia="宋体" w:hAnsi="宋体"/>
          <w:kern w:val="0"/>
          <w:sz w:val="24"/>
          <w:szCs w:val="24"/>
        </w:rPr>
        <w:t>可以非常容易地</w:t>
      </w:r>
      <w:r w:rsidR="006F238D" w:rsidRPr="00A45053">
        <w:rPr>
          <w:rFonts w:ascii="宋体" w:eastAsia="宋体" w:hAnsi="宋体" w:hint="eastAsia"/>
          <w:kern w:val="0"/>
          <w:sz w:val="24"/>
          <w:szCs w:val="24"/>
        </w:rPr>
        <w:t>升级</w:t>
      </w:r>
      <w:r w:rsidRPr="00A45053">
        <w:rPr>
          <w:rFonts w:ascii="宋体" w:eastAsia="宋体" w:hAnsi="宋体"/>
          <w:kern w:val="0"/>
          <w:sz w:val="24"/>
          <w:szCs w:val="24"/>
        </w:rPr>
        <w:t>到这种体系结构，只需开发用于发布的www</w:t>
      </w:r>
      <w:r w:rsidR="006F238D" w:rsidRPr="00A45053">
        <w:rPr>
          <w:rFonts w:ascii="宋体" w:eastAsia="宋体" w:hAnsi="宋体"/>
          <w:kern w:val="0"/>
          <w:sz w:val="24"/>
          <w:szCs w:val="24"/>
        </w:rPr>
        <w:t>界面</w:t>
      </w:r>
      <w:r w:rsidR="006F238D" w:rsidRPr="00A45053">
        <w:rPr>
          <w:rFonts w:ascii="宋体" w:eastAsia="宋体" w:hAnsi="宋体" w:hint="eastAsia"/>
          <w:kern w:val="0"/>
          <w:sz w:val="24"/>
          <w:szCs w:val="24"/>
        </w:rPr>
        <w:t>，</w:t>
      </w:r>
      <w:r w:rsidRPr="00A45053">
        <w:rPr>
          <w:rFonts w:ascii="宋体" w:eastAsia="宋体" w:hAnsi="宋体"/>
          <w:kern w:val="0"/>
          <w:sz w:val="24"/>
          <w:szCs w:val="24"/>
        </w:rPr>
        <w:t>可以保留原有的C</w:t>
      </w:r>
      <w:r w:rsidR="006F238D" w:rsidRPr="00A45053">
        <w:rPr>
          <w:rFonts w:ascii="宋体" w:eastAsia="宋体" w:hAnsi="宋体"/>
          <w:kern w:val="0"/>
          <w:sz w:val="24"/>
          <w:szCs w:val="24"/>
        </w:rPr>
        <w:t>/</w:t>
      </w:r>
      <w:r w:rsidRPr="00A45053">
        <w:rPr>
          <w:rFonts w:ascii="宋体" w:eastAsia="宋体" w:hAnsi="宋体"/>
          <w:kern w:val="0"/>
          <w:sz w:val="24"/>
          <w:szCs w:val="24"/>
        </w:rPr>
        <w:t>S结构的某些子系统</w:t>
      </w:r>
      <w:r w:rsidR="006F238D" w:rsidRPr="00A45053">
        <w:rPr>
          <w:rFonts w:ascii="宋体" w:eastAsia="宋体" w:hAnsi="宋体" w:hint="eastAsia"/>
          <w:kern w:val="0"/>
          <w:sz w:val="24"/>
          <w:szCs w:val="24"/>
        </w:rPr>
        <w:t>，</w:t>
      </w:r>
      <w:r w:rsidRPr="00A45053">
        <w:rPr>
          <w:rFonts w:ascii="宋体" w:eastAsia="宋体" w:hAnsi="宋体"/>
          <w:kern w:val="0"/>
          <w:sz w:val="24"/>
          <w:szCs w:val="24"/>
        </w:rPr>
        <w:t>充分地利用现有系统的资源，使得现有系统或资源无需大的改造即可以连接使用，保护了用户以往的投资。⑤将服务器端划分为Web服务器和Web应用程序两部分。</w:t>
      </w:r>
    </w:p>
    <w:p w14:paraId="431C2DC2" w14:textId="77777777" w:rsidR="00736A1F" w:rsidRPr="00A45053" w:rsidRDefault="00B07827" w:rsidP="00A45053">
      <w:pPr>
        <w:spacing w:line="360" w:lineRule="auto"/>
        <w:ind w:firstLineChars="200" w:firstLine="480"/>
        <w:rPr>
          <w:rFonts w:ascii="宋体" w:eastAsia="宋体" w:hAnsi="宋体"/>
          <w:kern w:val="0"/>
          <w:sz w:val="24"/>
          <w:szCs w:val="24"/>
        </w:rPr>
      </w:pPr>
      <w:r w:rsidRPr="00A45053">
        <w:rPr>
          <w:rFonts w:ascii="宋体" w:eastAsia="宋体" w:hAnsi="宋体" w:hint="eastAsia"/>
          <w:kern w:val="0"/>
          <w:sz w:val="24"/>
          <w:szCs w:val="24"/>
        </w:rPr>
        <w:t>应用服务器采用</w:t>
      </w:r>
      <w:r w:rsidRPr="00A45053">
        <w:rPr>
          <w:rFonts w:ascii="宋体" w:eastAsia="宋体" w:hAnsi="宋体"/>
          <w:kern w:val="0"/>
          <w:sz w:val="24"/>
          <w:szCs w:val="24"/>
        </w:rPr>
        <w:t xml:space="preserve">Windows Server 2012 R2 </w:t>
      </w:r>
      <w:r w:rsidRPr="00A45053">
        <w:rPr>
          <w:rFonts w:ascii="宋体" w:eastAsia="宋体" w:hAnsi="宋体" w:hint="eastAsia"/>
          <w:kern w:val="0"/>
          <w:sz w:val="24"/>
          <w:szCs w:val="24"/>
        </w:rPr>
        <w:t>系统；采用</w:t>
      </w:r>
      <w:r w:rsidRPr="00A45053">
        <w:rPr>
          <w:rFonts w:ascii="宋体" w:eastAsia="宋体" w:hAnsi="宋体"/>
          <w:kern w:val="0"/>
          <w:sz w:val="24"/>
          <w:szCs w:val="24"/>
        </w:rPr>
        <w:t xml:space="preserve">Java </w:t>
      </w:r>
      <w:r w:rsidRPr="00A45053">
        <w:rPr>
          <w:rFonts w:ascii="宋体" w:eastAsia="宋体" w:hAnsi="宋体" w:hint="eastAsia"/>
          <w:kern w:val="0"/>
          <w:sz w:val="24"/>
          <w:szCs w:val="24"/>
        </w:rPr>
        <w:t>开发语言（</w:t>
      </w:r>
      <w:r w:rsidRPr="00A45053">
        <w:rPr>
          <w:rFonts w:ascii="宋体" w:eastAsia="宋体" w:hAnsi="宋体"/>
          <w:kern w:val="0"/>
          <w:sz w:val="24"/>
          <w:szCs w:val="24"/>
        </w:rPr>
        <w:t xml:space="preserve">JDK 8.0 </w:t>
      </w:r>
      <w:r w:rsidRPr="00A45053">
        <w:rPr>
          <w:rFonts w:ascii="宋体" w:eastAsia="宋体" w:hAnsi="宋体" w:hint="eastAsia"/>
          <w:kern w:val="0"/>
          <w:sz w:val="24"/>
          <w:szCs w:val="24"/>
        </w:rPr>
        <w:t>版本），具备较高的稳定性和安全性。</w:t>
      </w:r>
    </w:p>
    <w:p w14:paraId="2B144AF0" w14:textId="77777777" w:rsidR="008A72CD" w:rsidRPr="00A45053" w:rsidRDefault="009662FA" w:rsidP="00A45053">
      <w:pPr>
        <w:pStyle w:val="1"/>
        <w:spacing w:line="360" w:lineRule="auto"/>
        <w:rPr>
          <w:sz w:val="24"/>
          <w:szCs w:val="24"/>
        </w:rPr>
      </w:pPr>
      <w:r w:rsidRPr="00A45053">
        <w:rPr>
          <w:rFonts w:hint="eastAsia"/>
          <w:sz w:val="24"/>
          <w:szCs w:val="24"/>
        </w:rPr>
        <w:t>系统</w:t>
      </w:r>
      <w:r w:rsidR="008A72CD" w:rsidRPr="00A45053">
        <w:rPr>
          <w:sz w:val="24"/>
          <w:szCs w:val="24"/>
        </w:rPr>
        <w:t>功能设计</w:t>
      </w:r>
    </w:p>
    <w:p w14:paraId="448B9C66" w14:textId="77777777" w:rsidR="001A1F59" w:rsidRPr="00A45053" w:rsidRDefault="001A1F59" w:rsidP="00A45053">
      <w:pPr>
        <w:pStyle w:val="2"/>
        <w:spacing w:line="360" w:lineRule="auto"/>
        <w:rPr>
          <w:sz w:val="24"/>
          <w:szCs w:val="24"/>
        </w:rPr>
      </w:pPr>
      <w:r w:rsidRPr="00A45053">
        <w:rPr>
          <w:rFonts w:hint="eastAsia"/>
          <w:sz w:val="24"/>
          <w:szCs w:val="24"/>
        </w:rPr>
        <w:t>综合</w:t>
      </w:r>
      <w:r w:rsidRPr="00A45053">
        <w:rPr>
          <w:sz w:val="24"/>
          <w:szCs w:val="24"/>
        </w:rPr>
        <w:t>监管</w:t>
      </w:r>
      <w:r w:rsidRPr="00A45053">
        <w:rPr>
          <w:rFonts w:hint="eastAsia"/>
          <w:sz w:val="24"/>
          <w:szCs w:val="24"/>
        </w:rPr>
        <w:t>平台</w:t>
      </w:r>
    </w:p>
    <w:p w14:paraId="3AFBCC46" w14:textId="77777777" w:rsidR="008A72CD" w:rsidRPr="00A45053" w:rsidRDefault="007326E3" w:rsidP="00A45053">
      <w:pPr>
        <w:pStyle w:val="3"/>
        <w:spacing w:line="360" w:lineRule="auto"/>
        <w:rPr>
          <w:sz w:val="24"/>
          <w:szCs w:val="24"/>
        </w:rPr>
      </w:pPr>
      <w:r w:rsidRPr="00A45053">
        <w:rPr>
          <w:rFonts w:hint="eastAsia"/>
          <w:sz w:val="24"/>
          <w:szCs w:val="24"/>
        </w:rPr>
        <w:t>道路运输管理</w:t>
      </w:r>
      <w:r w:rsidRPr="00A45053">
        <w:rPr>
          <w:sz w:val="24"/>
          <w:szCs w:val="24"/>
        </w:rPr>
        <w:t>系统</w:t>
      </w:r>
    </w:p>
    <w:p w14:paraId="68D85D63" w14:textId="77777777" w:rsidR="007940DA" w:rsidRPr="00A45053" w:rsidRDefault="007940DA" w:rsidP="00A45053">
      <w:pPr>
        <w:pStyle w:val="4"/>
        <w:spacing w:line="360" w:lineRule="auto"/>
        <w:rPr>
          <w:sz w:val="24"/>
          <w:szCs w:val="24"/>
        </w:rPr>
      </w:pPr>
      <w:r w:rsidRPr="00A45053">
        <w:rPr>
          <w:rFonts w:hint="eastAsia"/>
          <w:sz w:val="24"/>
          <w:szCs w:val="24"/>
        </w:rPr>
        <w:t>运输</w:t>
      </w:r>
      <w:r w:rsidRPr="00A45053">
        <w:rPr>
          <w:sz w:val="24"/>
          <w:szCs w:val="24"/>
        </w:rPr>
        <w:t>企业管理</w:t>
      </w:r>
    </w:p>
    <w:p w14:paraId="4F839580" w14:textId="77777777" w:rsidR="007940DA" w:rsidRPr="00A45053" w:rsidRDefault="00607558" w:rsidP="00A45053">
      <w:pPr>
        <w:spacing w:line="360" w:lineRule="auto"/>
        <w:ind w:firstLine="480"/>
        <w:rPr>
          <w:rFonts w:ascii="宋体" w:eastAsia="宋体" w:hAnsi="宋体"/>
          <w:sz w:val="24"/>
          <w:szCs w:val="24"/>
        </w:rPr>
      </w:pPr>
      <w:r w:rsidRPr="00A45053">
        <w:rPr>
          <w:rFonts w:ascii="宋体" w:eastAsia="宋体" w:hAnsi="宋体" w:hint="eastAsia"/>
          <w:sz w:val="24"/>
          <w:szCs w:val="24"/>
        </w:rPr>
        <w:t>浏览昌乐县全部运输企业，企业的种类分为车站、货运、驾培、</w:t>
      </w:r>
      <w:r w:rsidR="007940DA" w:rsidRPr="00A45053">
        <w:rPr>
          <w:rFonts w:ascii="宋体" w:eastAsia="宋体" w:hAnsi="宋体" w:hint="eastAsia"/>
          <w:sz w:val="24"/>
          <w:szCs w:val="24"/>
        </w:rPr>
        <w:t>客运、公交，用户也可以按照种类进行查询，也可以按照名称、或者诚信等级进行查询，也可以按照车牌号查询归属企业。普通用户点击所查询到的企业可以显示企业的详细信息例如电话号码、住址、诚信、联系电话、运力、运营资质等等。</w:t>
      </w:r>
    </w:p>
    <w:p w14:paraId="060B36FB" w14:textId="77777777" w:rsidR="007940DA" w:rsidRPr="00A45053" w:rsidRDefault="007940DA" w:rsidP="00A45053">
      <w:pPr>
        <w:spacing w:line="360" w:lineRule="auto"/>
        <w:ind w:firstLine="480"/>
        <w:rPr>
          <w:rFonts w:ascii="宋体" w:eastAsia="宋体" w:hAnsi="宋体"/>
          <w:sz w:val="24"/>
          <w:szCs w:val="24"/>
        </w:rPr>
      </w:pPr>
      <w:r w:rsidRPr="00A45053">
        <w:rPr>
          <w:rFonts w:ascii="宋体" w:eastAsia="宋体" w:hAnsi="宋体" w:hint="eastAsia"/>
          <w:sz w:val="24"/>
          <w:szCs w:val="24"/>
        </w:rPr>
        <w:t>交通局工作人员可以查看显示该企业的其余详细信息，例如企业所拥有的车辆的个数，每个车辆的车牌号码，每个车辆的类型、每个车辆的荷载量、每个车辆的相关外观照片等。也可以对已存在的企业数据的修改，例如企业法人的修改，企业所拥有车辆的修改等。工作人员可以添加新的运输企业，在添加时需要输入企业的名字、法人代表、企业拥有车辆等有效信息。</w:t>
      </w:r>
    </w:p>
    <w:p w14:paraId="7748E8BD" w14:textId="77777777" w:rsidR="007940DA" w:rsidRPr="00A45053" w:rsidRDefault="007940DA" w:rsidP="00A45053">
      <w:pPr>
        <w:spacing w:line="360" w:lineRule="auto"/>
        <w:rPr>
          <w:rFonts w:ascii="宋体" w:eastAsia="宋体" w:hAnsi="宋体"/>
          <w:sz w:val="24"/>
          <w:szCs w:val="24"/>
        </w:rPr>
      </w:pPr>
      <w:r w:rsidRPr="00A45053">
        <w:rPr>
          <w:rFonts w:ascii="宋体" w:eastAsia="宋体" w:hAnsi="宋体"/>
          <w:noProof/>
          <w:sz w:val="24"/>
          <w:szCs w:val="24"/>
        </w:rPr>
        <w:lastRenderedPageBreak/>
        <w:drawing>
          <wp:inline distT="0" distB="0" distL="0" distR="0" wp14:anchorId="4AC739A9" wp14:editId="57FBE9BA">
            <wp:extent cx="5274310" cy="2337111"/>
            <wp:effectExtent l="0" t="0" r="2540" b="6350"/>
            <wp:docPr id="86" name="图片 86" descr="C:\Users\dz\Desktop\QQ截图20180913093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z\Desktop\QQ截图2018091309333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337111"/>
                    </a:xfrm>
                    <a:prstGeom prst="rect">
                      <a:avLst/>
                    </a:prstGeom>
                    <a:noFill/>
                    <a:ln>
                      <a:noFill/>
                    </a:ln>
                  </pic:spPr>
                </pic:pic>
              </a:graphicData>
            </a:graphic>
          </wp:inline>
        </w:drawing>
      </w:r>
    </w:p>
    <w:p w14:paraId="43158549" w14:textId="77777777" w:rsidR="007940DA" w:rsidRPr="00A45053" w:rsidRDefault="007940DA" w:rsidP="00A45053">
      <w:pPr>
        <w:pStyle w:val="4"/>
        <w:spacing w:line="360" w:lineRule="auto"/>
        <w:rPr>
          <w:sz w:val="24"/>
          <w:szCs w:val="24"/>
        </w:rPr>
      </w:pPr>
      <w:r w:rsidRPr="00A45053">
        <w:rPr>
          <w:rFonts w:hint="eastAsia"/>
          <w:sz w:val="24"/>
          <w:szCs w:val="24"/>
        </w:rPr>
        <w:t>运输企业统计</w:t>
      </w:r>
    </w:p>
    <w:p w14:paraId="2BA70748"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针对运输企业的相关数据以图表的形式进行显示、用户可以导出相应的图表数据或相关图片。图标的主要内容包括：</w:t>
      </w:r>
    </w:p>
    <w:p w14:paraId="41CF0CC1"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昌乐县运输企业饼状图（不同企业类型不同颜色以及百分比个数）。</w:t>
      </w:r>
    </w:p>
    <w:p w14:paraId="3F291969"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昌乐县运输企业联系表（运输企业联系表，表格形式显示信息）。</w:t>
      </w:r>
    </w:p>
    <w:p w14:paraId="26C0AE0F"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昌乐县运输企业评分柱状图（由高到低下）。</w:t>
      </w:r>
    </w:p>
    <w:p w14:paraId="48E231EB"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昌乐县运输车辆饼状图（不同运力车辆不同百分比）。</w:t>
      </w:r>
    </w:p>
    <w:p w14:paraId="28A1CE41"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昌乐县运输车辆信息表（表格形式，包含所有车辆的详细信息可以导出E</w:t>
      </w:r>
      <w:r w:rsidRPr="00A45053">
        <w:rPr>
          <w:rFonts w:ascii="宋体" w:eastAsia="宋体" w:hAnsi="宋体"/>
          <w:sz w:val="24"/>
          <w:szCs w:val="24"/>
        </w:rPr>
        <w:t>X</w:t>
      </w:r>
      <w:r w:rsidRPr="00A45053">
        <w:rPr>
          <w:rFonts w:ascii="宋体" w:eastAsia="宋体" w:hAnsi="宋体" w:hint="eastAsia"/>
          <w:sz w:val="24"/>
          <w:szCs w:val="24"/>
        </w:rPr>
        <w:t>C</w:t>
      </w:r>
      <w:r w:rsidRPr="00A45053">
        <w:rPr>
          <w:rFonts w:ascii="宋体" w:eastAsia="宋体" w:hAnsi="宋体"/>
          <w:sz w:val="24"/>
          <w:szCs w:val="24"/>
        </w:rPr>
        <w:t>EL</w:t>
      </w:r>
      <w:r w:rsidRPr="00A45053">
        <w:rPr>
          <w:rFonts w:ascii="宋体" w:eastAsia="宋体" w:hAnsi="宋体" w:hint="eastAsia"/>
          <w:sz w:val="24"/>
          <w:szCs w:val="24"/>
        </w:rPr>
        <w:t>，也可以导出某个指定企业的拥有车辆信息表）。</w:t>
      </w:r>
    </w:p>
    <w:p w14:paraId="62724AD5" w14:textId="77777777" w:rsidR="007940DA" w:rsidRPr="00A45053" w:rsidRDefault="007940DA" w:rsidP="00A45053">
      <w:pPr>
        <w:spacing w:line="360" w:lineRule="auto"/>
        <w:rPr>
          <w:rFonts w:ascii="宋体" w:eastAsia="宋体" w:hAnsi="宋体"/>
          <w:sz w:val="24"/>
          <w:szCs w:val="24"/>
        </w:rPr>
      </w:pPr>
      <w:r w:rsidRPr="00A45053">
        <w:rPr>
          <w:rFonts w:ascii="宋体" w:eastAsia="宋体" w:hAnsi="宋体"/>
          <w:noProof/>
          <w:sz w:val="24"/>
          <w:szCs w:val="24"/>
        </w:rPr>
        <w:drawing>
          <wp:inline distT="0" distB="0" distL="0" distR="0" wp14:anchorId="76425C88" wp14:editId="6AE4D70C">
            <wp:extent cx="5274310" cy="2112606"/>
            <wp:effectExtent l="0" t="0" r="2540" b="2540"/>
            <wp:docPr id="90" name="图片 90" descr="C:\Users\dz\Desktop\QQ截图20180913093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z\Desktop\QQ截图2018091309384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112606"/>
                    </a:xfrm>
                    <a:prstGeom prst="rect">
                      <a:avLst/>
                    </a:prstGeom>
                    <a:noFill/>
                    <a:ln>
                      <a:noFill/>
                    </a:ln>
                  </pic:spPr>
                </pic:pic>
              </a:graphicData>
            </a:graphic>
          </wp:inline>
        </w:drawing>
      </w:r>
    </w:p>
    <w:p w14:paraId="55ADC88F" w14:textId="77777777" w:rsidR="007940DA" w:rsidRPr="00A45053" w:rsidRDefault="007940DA" w:rsidP="00A45053">
      <w:pPr>
        <w:pStyle w:val="4"/>
        <w:spacing w:line="360" w:lineRule="auto"/>
        <w:rPr>
          <w:sz w:val="24"/>
          <w:szCs w:val="24"/>
        </w:rPr>
      </w:pPr>
      <w:r w:rsidRPr="00A45053">
        <w:rPr>
          <w:rFonts w:hint="eastAsia"/>
          <w:sz w:val="24"/>
          <w:szCs w:val="24"/>
        </w:rPr>
        <w:t>检查记录</w:t>
      </w:r>
      <w:r w:rsidRPr="00A45053">
        <w:rPr>
          <w:sz w:val="24"/>
          <w:szCs w:val="24"/>
        </w:rPr>
        <w:t>管理</w:t>
      </w:r>
    </w:p>
    <w:p w14:paraId="06F40778" w14:textId="77777777" w:rsidR="007940DA" w:rsidRPr="00A45053" w:rsidRDefault="007940DA" w:rsidP="00A45053">
      <w:pPr>
        <w:spacing w:line="360" w:lineRule="auto"/>
        <w:ind w:firstLine="480"/>
        <w:rPr>
          <w:rFonts w:ascii="宋体" w:eastAsia="宋体" w:hAnsi="宋体"/>
          <w:sz w:val="24"/>
          <w:szCs w:val="24"/>
        </w:rPr>
      </w:pPr>
      <w:r w:rsidRPr="00A45053">
        <w:rPr>
          <w:rFonts w:ascii="宋体" w:eastAsia="宋体" w:hAnsi="宋体" w:hint="eastAsia"/>
          <w:sz w:val="24"/>
          <w:szCs w:val="24"/>
        </w:rPr>
        <w:t>针对交通局工作人员可以查询浏览自己的历史货运企业检查记录，以及对这</w:t>
      </w:r>
      <w:r w:rsidRPr="00A45053">
        <w:rPr>
          <w:rFonts w:ascii="宋体" w:eastAsia="宋体" w:hAnsi="宋体" w:hint="eastAsia"/>
          <w:sz w:val="24"/>
          <w:szCs w:val="24"/>
        </w:rPr>
        <w:lastRenderedPageBreak/>
        <w:t>些记录进行相关编辑。工作人员也可以录入登记自己的检查记录，录入时可以上传巡检时拍摄图片，填写工作总结发现问题等。</w:t>
      </w:r>
    </w:p>
    <w:p w14:paraId="5ACF4130" w14:textId="77777777" w:rsidR="007940DA" w:rsidRPr="00A45053" w:rsidRDefault="007940DA" w:rsidP="00A45053">
      <w:pPr>
        <w:spacing w:line="360" w:lineRule="auto"/>
        <w:ind w:firstLine="480"/>
        <w:rPr>
          <w:rFonts w:ascii="宋体" w:eastAsia="宋体" w:hAnsi="宋体"/>
          <w:sz w:val="24"/>
          <w:szCs w:val="24"/>
        </w:rPr>
      </w:pPr>
      <w:r w:rsidRPr="00A45053">
        <w:rPr>
          <w:rFonts w:ascii="宋体" w:eastAsia="宋体" w:hAnsi="宋体" w:hint="eastAsia"/>
          <w:sz w:val="24"/>
          <w:szCs w:val="24"/>
        </w:rPr>
        <w:t>货运企业则可以查询自己的被检记录。</w:t>
      </w:r>
    </w:p>
    <w:p w14:paraId="5C04A9EC" w14:textId="77777777" w:rsidR="007940DA" w:rsidRPr="00A45053" w:rsidRDefault="007940DA" w:rsidP="00A45053">
      <w:pPr>
        <w:spacing w:line="360" w:lineRule="auto"/>
        <w:rPr>
          <w:rFonts w:ascii="宋体" w:eastAsia="宋体" w:hAnsi="宋体"/>
          <w:sz w:val="24"/>
          <w:szCs w:val="24"/>
        </w:rPr>
      </w:pPr>
      <w:r w:rsidRPr="00A45053">
        <w:rPr>
          <w:rFonts w:ascii="宋体" w:eastAsia="宋体" w:hAnsi="宋体"/>
          <w:noProof/>
          <w:sz w:val="24"/>
          <w:szCs w:val="24"/>
        </w:rPr>
        <w:drawing>
          <wp:inline distT="0" distB="0" distL="0" distR="0" wp14:anchorId="681ADB1F" wp14:editId="69552686">
            <wp:extent cx="5274310" cy="2862377"/>
            <wp:effectExtent l="0" t="0" r="2540" b="0"/>
            <wp:docPr id="94" name="图片 94" descr="C:\Users\dz\Desktop\QQ截图20180913094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z\Desktop\QQ截图2018091309435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862377"/>
                    </a:xfrm>
                    <a:prstGeom prst="rect">
                      <a:avLst/>
                    </a:prstGeom>
                    <a:noFill/>
                    <a:ln>
                      <a:noFill/>
                    </a:ln>
                  </pic:spPr>
                </pic:pic>
              </a:graphicData>
            </a:graphic>
          </wp:inline>
        </w:drawing>
      </w:r>
    </w:p>
    <w:p w14:paraId="39F7BA9F" w14:textId="77777777" w:rsidR="007940DA" w:rsidRPr="00A45053" w:rsidRDefault="007940DA" w:rsidP="00A45053">
      <w:pPr>
        <w:pStyle w:val="4"/>
        <w:spacing w:line="360" w:lineRule="auto"/>
        <w:rPr>
          <w:sz w:val="24"/>
          <w:szCs w:val="24"/>
        </w:rPr>
      </w:pPr>
      <w:r w:rsidRPr="00A45053">
        <w:rPr>
          <w:rFonts w:hint="eastAsia"/>
          <w:sz w:val="24"/>
          <w:szCs w:val="24"/>
        </w:rPr>
        <w:t>货运企业</w:t>
      </w:r>
      <w:r w:rsidRPr="00A45053">
        <w:rPr>
          <w:sz w:val="24"/>
          <w:szCs w:val="24"/>
        </w:rPr>
        <w:t>档案监管</w:t>
      </w:r>
    </w:p>
    <w:p w14:paraId="6FBF3136"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对运管所工作内容进行统一的管理，此功能界面分为两种：交通局工作人员和货运企业。交通局工作人员可以抽查任何一家物流企业的全部记录，也能对缺失记录的企业进行提醒警告。交通局工作人员在访问时需要先选择货运企业，选择后会出现以下子模块，货运企业则直接显示以下子模块。</w:t>
      </w:r>
    </w:p>
    <w:p w14:paraId="14CFE173" w14:textId="77777777" w:rsidR="007940DA" w:rsidRPr="00A45053" w:rsidRDefault="007940DA" w:rsidP="00A45053">
      <w:pPr>
        <w:pStyle w:val="5"/>
        <w:spacing w:line="360" w:lineRule="auto"/>
        <w:rPr>
          <w:szCs w:val="24"/>
        </w:rPr>
      </w:pPr>
      <w:r w:rsidRPr="00A45053">
        <w:rPr>
          <w:rFonts w:hint="eastAsia"/>
          <w:szCs w:val="24"/>
        </w:rPr>
        <w:t>安全</w:t>
      </w:r>
      <w:r w:rsidRPr="00A45053">
        <w:rPr>
          <w:szCs w:val="24"/>
        </w:rPr>
        <w:t>会议记录档案盒</w:t>
      </w:r>
    </w:p>
    <w:p w14:paraId="0608C3EF"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此模块包含安委会会议记录和安全工作例会记录子模块，交通局工作人员和货运企业都可以浏览该子模块的全部数据，并且可以按照时间主题进行查询。货运企业则可以对这些数据进行编辑（避免产生纠纷说工作人员删除该条记录），并且填写新的记录并且上传相关图片、文字、音频资料。交通局工作人员发现该记录有缺失可以点击提醒按钮，货运企业人员可以收到相应的提醒短信。</w:t>
      </w:r>
    </w:p>
    <w:p w14:paraId="1951626C" w14:textId="77777777" w:rsidR="007940DA" w:rsidRPr="00A45053" w:rsidRDefault="007940DA" w:rsidP="00A45053">
      <w:pPr>
        <w:spacing w:line="360" w:lineRule="auto"/>
        <w:rPr>
          <w:rFonts w:ascii="宋体" w:eastAsia="宋体" w:hAnsi="宋体"/>
          <w:sz w:val="24"/>
          <w:szCs w:val="24"/>
        </w:rPr>
      </w:pPr>
      <w:r w:rsidRPr="00A45053">
        <w:rPr>
          <w:rFonts w:ascii="宋体" w:eastAsia="宋体" w:hAnsi="宋体"/>
          <w:noProof/>
          <w:sz w:val="24"/>
          <w:szCs w:val="24"/>
        </w:rPr>
        <w:lastRenderedPageBreak/>
        <w:drawing>
          <wp:inline distT="0" distB="0" distL="0" distR="0" wp14:anchorId="02B3E2F6" wp14:editId="4A16A9A5">
            <wp:extent cx="5274310" cy="1193075"/>
            <wp:effectExtent l="0" t="0" r="2540" b="7620"/>
            <wp:docPr id="95" name="图片 95" descr="C:\Users\dz\Desktop\QQ截图2018091309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z\Desktop\QQ截图201809130947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193075"/>
                    </a:xfrm>
                    <a:prstGeom prst="rect">
                      <a:avLst/>
                    </a:prstGeom>
                    <a:noFill/>
                    <a:ln>
                      <a:noFill/>
                    </a:ln>
                  </pic:spPr>
                </pic:pic>
              </a:graphicData>
            </a:graphic>
          </wp:inline>
        </w:drawing>
      </w:r>
    </w:p>
    <w:p w14:paraId="62397E5B" w14:textId="77777777" w:rsidR="007940DA" w:rsidRPr="00A45053" w:rsidRDefault="007940DA" w:rsidP="00A45053">
      <w:pPr>
        <w:pStyle w:val="5"/>
        <w:spacing w:line="360" w:lineRule="auto"/>
        <w:rPr>
          <w:szCs w:val="24"/>
        </w:rPr>
      </w:pPr>
      <w:r w:rsidRPr="00A45053">
        <w:rPr>
          <w:rFonts w:hint="eastAsia"/>
          <w:szCs w:val="24"/>
        </w:rPr>
        <w:t>教育培训</w:t>
      </w:r>
      <w:r w:rsidRPr="00A45053">
        <w:rPr>
          <w:szCs w:val="24"/>
        </w:rPr>
        <w:t>记录档案盒</w:t>
      </w:r>
    </w:p>
    <w:p w14:paraId="52B160F1"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此模块包含日常教育培训记录，从业资格培训记录，岗前培训记录子模块，交通局工作人员和货运企业都可以浏览该子模块的全部数据，并且可以按照时间主题进行查询。货运企业则可以对这些数据进行编辑（避免产生纠纷说工作人员删除该条记录），并且填写新的记录并且上传相关图片、文字、音频资料。交通局工作人员发现该记录有缺失可以点击提醒按钮，货运企业人员可以收到相应的提醒短信。</w:t>
      </w:r>
    </w:p>
    <w:p w14:paraId="79E0EF5D" w14:textId="77777777" w:rsidR="007940DA" w:rsidRPr="00A45053" w:rsidRDefault="007940DA" w:rsidP="00A45053">
      <w:pPr>
        <w:spacing w:line="360" w:lineRule="auto"/>
        <w:rPr>
          <w:rFonts w:ascii="宋体" w:eastAsia="宋体" w:hAnsi="宋体"/>
          <w:sz w:val="24"/>
          <w:szCs w:val="24"/>
        </w:rPr>
      </w:pPr>
      <w:r w:rsidRPr="00A45053">
        <w:rPr>
          <w:rFonts w:ascii="宋体" w:eastAsia="宋体" w:hAnsi="宋体"/>
          <w:noProof/>
          <w:sz w:val="24"/>
          <w:szCs w:val="24"/>
        </w:rPr>
        <w:drawing>
          <wp:inline distT="0" distB="0" distL="0" distR="0" wp14:anchorId="6276F436" wp14:editId="0883A139">
            <wp:extent cx="5274310" cy="1154779"/>
            <wp:effectExtent l="0" t="0" r="2540" b="7620"/>
            <wp:docPr id="96" name="图片 96" descr="C:\Users\d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z\Desktop\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154779"/>
                    </a:xfrm>
                    <a:prstGeom prst="rect">
                      <a:avLst/>
                    </a:prstGeom>
                    <a:noFill/>
                    <a:ln>
                      <a:noFill/>
                    </a:ln>
                  </pic:spPr>
                </pic:pic>
              </a:graphicData>
            </a:graphic>
          </wp:inline>
        </w:drawing>
      </w:r>
    </w:p>
    <w:p w14:paraId="454BBF9E" w14:textId="77777777" w:rsidR="007940DA" w:rsidRPr="00A45053" w:rsidRDefault="007940DA" w:rsidP="00A45053">
      <w:pPr>
        <w:pStyle w:val="5"/>
        <w:spacing w:line="360" w:lineRule="auto"/>
        <w:rPr>
          <w:szCs w:val="24"/>
        </w:rPr>
      </w:pPr>
      <w:r w:rsidRPr="00A45053">
        <w:rPr>
          <w:rFonts w:hint="eastAsia"/>
          <w:szCs w:val="24"/>
        </w:rPr>
        <w:t>监控检查</w:t>
      </w:r>
      <w:r w:rsidRPr="00A45053">
        <w:rPr>
          <w:szCs w:val="24"/>
        </w:rPr>
        <w:t>记录档案盒</w:t>
      </w:r>
    </w:p>
    <w:p w14:paraId="0602DB8E"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此模块包含北斗定位系统监控记录，安全检查记录，隐患整改情况子模块，交通局工作人员和货运企业都可以浏览该子模块的全部数据，并且可以按照时间主题进行查询。货运企业则可以对这些数据进行编辑（避免产生纠纷说工作人员删除该条记录），并且填写新的记录并且上传相关图片、文字、音频资料。交通局工作人员发现该记录有缺失可以点击提醒按钮，货运企业人员可以收到相应的提醒短信。</w:t>
      </w:r>
    </w:p>
    <w:p w14:paraId="36AD912E" w14:textId="77777777" w:rsidR="007940DA" w:rsidRPr="00A45053" w:rsidRDefault="007940DA" w:rsidP="00A45053">
      <w:pPr>
        <w:spacing w:line="360" w:lineRule="auto"/>
        <w:rPr>
          <w:rFonts w:ascii="宋体" w:eastAsia="宋体" w:hAnsi="宋体"/>
          <w:sz w:val="24"/>
          <w:szCs w:val="24"/>
        </w:rPr>
      </w:pPr>
      <w:r w:rsidRPr="00A45053">
        <w:rPr>
          <w:rFonts w:ascii="宋体" w:eastAsia="宋体" w:hAnsi="宋体"/>
          <w:noProof/>
          <w:sz w:val="24"/>
          <w:szCs w:val="24"/>
        </w:rPr>
        <w:drawing>
          <wp:inline distT="0" distB="0" distL="0" distR="0" wp14:anchorId="3CCCC6DF" wp14:editId="16F63793">
            <wp:extent cx="5274310" cy="1158623"/>
            <wp:effectExtent l="0" t="0" r="2540" b="3810"/>
            <wp:docPr id="98" name="图片 98" descr="C:\Users\dz\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z\Desktop\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158623"/>
                    </a:xfrm>
                    <a:prstGeom prst="rect">
                      <a:avLst/>
                    </a:prstGeom>
                    <a:noFill/>
                    <a:ln>
                      <a:noFill/>
                    </a:ln>
                  </pic:spPr>
                </pic:pic>
              </a:graphicData>
            </a:graphic>
          </wp:inline>
        </w:drawing>
      </w:r>
    </w:p>
    <w:p w14:paraId="3BA76D33" w14:textId="77777777" w:rsidR="007940DA" w:rsidRPr="00A45053" w:rsidRDefault="007940DA" w:rsidP="00A45053">
      <w:pPr>
        <w:pStyle w:val="5"/>
        <w:spacing w:line="360" w:lineRule="auto"/>
        <w:rPr>
          <w:szCs w:val="24"/>
        </w:rPr>
      </w:pPr>
      <w:r w:rsidRPr="00A45053">
        <w:rPr>
          <w:rFonts w:hint="eastAsia"/>
          <w:szCs w:val="24"/>
        </w:rPr>
        <w:lastRenderedPageBreak/>
        <w:t>人员管理台账档案盒</w:t>
      </w:r>
    </w:p>
    <w:p w14:paraId="21150F0D"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此模块包含管理人员台账，驾驶员台账子模块，交通局工作人员和货运企业都可以浏览该子模块的全部数据，并且可以按照时间主题进行查询。货运企业则可以对这些数据进行编辑（避免产生纠纷说工作人员删除该条记录），并且填写新的记录并且上传相关图片、文字、音频资料。交通局工作人员发现该记录有缺失可以点击提醒按钮，货运企业人员可以收到相应的提醒短信。</w:t>
      </w:r>
    </w:p>
    <w:p w14:paraId="3FEF312D" w14:textId="77777777" w:rsidR="007940DA" w:rsidRPr="00A45053" w:rsidRDefault="007940DA" w:rsidP="00A45053">
      <w:pPr>
        <w:spacing w:line="360" w:lineRule="auto"/>
        <w:rPr>
          <w:rFonts w:ascii="宋体" w:eastAsia="宋体" w:hAnsi="宋体"/>
          <w:sz w:val="24"/>
          <w:szCs w:val="24"/>
        </w:rPr>
      </w:pPr>
      <w:r w:rsidRPr="00A45053">
        <w:rPr>
          <w:rFonts w:ascii="宋体" w:eastAsia="宋体" w:hAnsi="宋体"/>
          <w:noProof/>
          <w:sz w:val="24"/>
          <w:szCs w:val="24"/>
        </w:rPr>
        <w:drawing>
          <wp:inline distT="0" distB="0" distL="0" distR="0" wp14:anchorId="7EBEBEB7" wp14:editId="76A77B26">
            <wp:extent cx="5274310" cy="1084069"/>
            <wp:effectExtent l="0" t="0" r="2540" b="1905"/>
            <wp:docPr id="99" name="图片 99" descr="C:\Users\dz\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z\Desktop\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084069"/>
                    </a:xfrm>
                    <a:prstGeom prst="rect">
                      <a:avLst/>
                    </a:prstGeom>
                    <a:noFill/>
                    <a:ln>
                      <a:noFill/>
                    </a:ln>
                  </pic:spPr>
                </pic:pic>
              </a:graphicData>
            </a:graphic>
          </wp:inline>
        </w:drawing>
      </w:r>
    </w:p>
    <w:p w14:paraId="563E61D0" w14:textId="77777777" w:rsidR="007940DA" w:rsidRPr="00A45053" w:rsidRDefault="007940DA" w:rsidP="00A45053">
      <w:pPr>
        <w:pStyle w:val="5"/>
        <w:spacing w:line="360" w:lineRule="auto"/>
        <w:rPr>
          <w:szCs w:val="24"/>
        </w:rPr>
      </w:pPr>
      <w:r w:rsidRPr="00A45053">
        <w:rPr>
          <w:rFonts w:hint="eastAsia"/>
          <w:szCs w:val="24"/>
        </w:rPr>
        <w:t>货运车辆</w:t>
      </w:r>
      <w:r w:rsidRPr="00A45053">
        <w:rPr>
          <w:szCs w:val="24"/>
        </w:rPr>
        <w:t>档案盒</w:t>
      </w:r>
    </w:p>
    <w:p w14:paraId="323B59EE"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此模块包含货运车辆台账，货源车辆档案账子模块，交通局工作人员和货运企业都可以浏览该子模块的全部数据，并且可以按照时间主题进行查询。货运企业则可以对这些数据进行编辑（避免产生纠纷说工作人员删除该条记录），并且填写新的记录并且上传相关图片、文字、音频资料。交通局工作人员发现该记录有缺失可以点击提醒按钮，货运企业人员可以收到相应的提醒短信。</w:t>
      </w:r>
    </w:p>
    <w:p w14:paraId="29F5D27C" w14:textId="77777777" w:rsidR="007940DA" w:rsidRPr="00A45053" w:rsidRDefault="007940DA" w:rsidP="00A45053">
      <w:pPr>
        <w:spacing w:line="360" w:lineRule="auto"/>
        <w:rPr>
          <w:rFonts w:ascii="宋体" w:eastAsia="宋体" w:hAnsi="宋体"/>
          <w:sz w:val="24"/>
          <w:szCs w:val="24"/>
        </w:rPr>
      </w:pPr>
      <w:r w:rsidRPr="00A45053">
        <w:rPr>
          <w:rFonts w:ascii="宋体" w:eastAsia="宋体" w:hAnsi="宋体"/>
          <w:noProof/>
          <w:sz w:val="24"/>
          <w:szCs w:val="24"/>
        </w:rPr>
        <w:drawing>
          <wp:inline distT="0" distB="0" distL="0" distR="0" wp14:anchorId="122C46A3" wp14:editId="479E88FF">
            <wp:extent cx="5274310" cy="1154101"/>
            <wp:effectExtent l="0" t="0" r="2540" b="8255"/>
            <wp:docPr id="100" name="图片 100" descr="C:\Users\dz\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z\Desktop\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154101"/>
                    </a:xfrm>
                    <a:prstGeom prst="rect">
                      <a:avLst/>
                    </a:prstGeom>
                    <a:noFill/>
                    <a:ln>
                      <a:noFill/>
                    </a:ln>
                  </pic:spPr>
                </pic:pic>
              </a:graphicData>
            </a:graphic>
          </wp:inline>
        </w:drawing>
      </w:r>
    </w:p>
    <w:p w14:paraId="56989C69" w14:textId="77777777" w:rsidR="007940DA" w:rsidRPr="00A45053" w:rsidRDefault="007940DA" w:rsidP="00A45053">
      <w:pPr>
        <w:pStyle w:val="5"/>
        <w:spacing w:line="360" w:lineRule="auto"/>
        <w:rPr>
          <w:szCs w:val="24"/>
        </w:rPr>
      </w:pPr>
      <w:r w:rsidRPr="00A45053">
        <w:rPr>
          <w:rFonts w:hint="eastAsia"/>
          <w:szCs w:val="24"/>
        </w:rPr>
        <w:t>安全管理</w:t>
      </w:r>
      <w:r w:rsidRPr="00A45053">
        <w:rPr>
          <w:szCs w:val="24"/>
        </w:rPr>
        <w:t>制度档案盒</w:t>
      </w:r>
    </w:p>
    <w:p w14:paraId="37B55F48"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此模块包含安全管理制度子模块，交通局工作人员和货运企业都可以浏览该子模块的全部数据，并且可以按照时间主题进行查询。货运企业则可以对这些数据进行编辑（避免产生纠纷说工作人员删除该条记录），并且填写新的记录并且上传相关图片、文字、音频资料。交通局工作人员发现该记录有缺失可以点击提</w:t>
      </w:r>
      <w:r w:rsidRPr="00A45053">
        <w:rPr>
          <w:rFonts w:ascii="宋体" w:eastAsia="宋体" w:hAnsi="宋体" w:hint="eastAsia"/>
          <w:sz w:val="24"/>
          <w:szCs w:val="24"/>
        </w:rPr>
        <w:lastRenderedPageBreak/>
        <w:t>醒按钮，货运企业人员可以收到相应的提醒短信。</w:t>
      </w:r>
    </w:p>
    <w:p w14:paraId="44151FA7" w14:textId="77777777" w:rsidR="007940DA" w:rsidRPr="00A45053" w:rsidRDefault="007940DA" w:rsidP="00A45053">
      <w:pPr>
        <w:spacing w:line="360" w:lineRule="auto"/>
        <w:rPr>
          <w:rFonts w:ascii="宋体" w:eastAsia="宋体" w:hAnsi="宋体"/>
          <w:sz w:val="24"/>
          <w:szCs w:val="24"/>
        </w:rPr>
      </w:pPr>
      <w:r w:rsidRPr="00A45053">
        <w:rPr>
          <w:rFonts w:ascii="宋体" w:eastAsia="宋体" w:hAnsi="宋体"/>
          <w:noProof/>
          <w:sz w:val="24"/>
          <w:szCs w:val="24"/>
        </w:rPr>
        <w:drawing>
          <wp:inline distT="0" distB="0" distL="0" distR="0" wp14:anchorId="27FA77CE" wp14:editId="4ED2D328">
            <wp:extent cx="5274310" cy="1118036"/>
            <wp:effectExtent l="0" t="0" r="2540" b="6350"/>
            <wp:docPr id="104" name="图片 104" descr="C:\Users\dz\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z\Desktop\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118036"/>
                    </a:xfrm>
                    <a:prstGeom prst="rect">
                      <a:avLst/>
                    </a:prstGeom>
                    <a:noFill/>
                    <a:ln>
                      <a:noFill/>
                    </a:ln>
                  </pic:spPr>
                </pic:pic>
              </a:graphicData>
            </a:graphic>
          </wp:inline>
        </w:drawing>
      </w:r>
    </w:p>
    <w:p w14:paraId="796C22FB" w14:textId="77777777" w:rsidR="007940DA" w:rsidRPr="00A45053" w:rsidRDefault="007940DA" w:rsidP="00A45053">
      <w:pPr>
        <w:pStyle w:val="5"/>
        <w:spacing w:line="360" w:lineRule="auto"/>
        <w:rPr>
          <w:szCs w:val="24"/>
        </w:rPr>
      </w:pPr>
      <w:r w:rsidRPr="00A45053">
        <w:rPr>
          <w:rFonts w:hint="eastAsia"/>
          <w:szCs w:val="24"/>
        </w:rPr>
        <w:t>货运</w:t>
      </w:r>
      <w:r w:rsidRPr="00A45053">
        <w:rPr>
          <w:szCs w:val="24"/>
        </w:rPr>
        <w:t>管理文件档案盒</w:t>
      </w:r>
    </w:p>
    <w:p w14:paraId="4486E4CE"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此模块包含上级下发的各种文件传达和学习情况、安全生产法律法规、标准及其他符合行评价整改记录子模块，交通局工作人员和货运企业都可以浏览该子模块的全部数据，并且可以按照时间主题进行查询。货运企业则可以对这些数据进行编辑（避免产生纠纷说工作人员删除该条记录），并且填写新的记录并且上传相关图片、文字、音频资料。交通局工作人员发现该记录有缺失可以点击提醒按钮，货运企业人员可以收到相应的提醒短信。</w:t>
      </w:r>
    </w:p>
    <w:p w14:paraId="060482CA" w14:textId="77777777" w:rsidR="007940DA" w:rsidRPr="00A45053" w:rsidRDefault="007940DA" w:rsidP="00A45053">
      <w:pPr>
        <w:spacing w:line="360" w:lineRule="auto"/>
        <w:rPr>
          <w:rFonts w:ascii="宋体" w:eastAsia="宋体" w:hAnsi="宋体"/>
          <w:sz w:val="24"/>
          <w:szCs w:val="24"/>
        </w:rPr>
      </w:pPr>
      <w:r w:rsidRPr="00A45053">
        <w:rPr>
          <w:rFonts w:ascii="宋体" w:eastAsia="宋体" w:hAnsi="宋体"/>
          <w:noProof/>
          <w:sz w:val="24"/>
          <w:szCs w:val="24"/>
        </w:rPr>
        <w:drawing>
          <wp:inline distT="0" distB="0" distL="0" distR="0" wp14:anchorId="08FB7DA7" wp14:editId="33101429">
            <wp:extent cx="5274310" cy="1103520"/>
            <wp:effectExtent l="0" t="0" r="2540" b="1905"/>
            <wp:docPr id="106" name="图片 106" descr="C:\Users\dz\Desktop\QQ截图2018091310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z\Desktop\QQ截图2018091310042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103520"/>
                    </a:xfrm>
                    <a:prstGeom prst="rect">
                      <a:avLst/>
                    </a:prstGeom>
                    <a:noFill/>
                    <a:ln>
                      <a:noFill/>
                    </a:ln>
                  </pic:spPr>
                </pic:pic>
              </a:graphicData>
            </a:graphic>
          </wp:inline>
        </w:drawing>
      </w:r>
    </w:p>
    <w:p w14:paraId="761A2B96" w14:textId="77777777" w:rsidR="007940DA" w:rsidRPr="00A45053" w:rsidRDefault="007940DA" w:rsidP="00A45053">
      <w:pPr>
        <w:pStyle w:val="5"/>
        <w:spacing w:line="360" w:lineRule="auto"/>
        <w:rPr>
          <w:szCs w:val="24"/>
        </w:rPr>
      </w:pPr>
      <w:r w:rsidRPr="00A45053">
        <w:rPr>
          <w:rFonts w:hint="eastAsia"/>
          <w:szCs w:val="24"/>
        </w:rPr>
        <w:t>安全活动</w:t>
      </w:r>
      <w:r w:rsidRPr="00A45053">
        <w:rPr>
          <w:szCs w:val="24"/>
        </w:rPr>
        <w:t>档案盒</w:t>
      </w:r>
    </w:p>
    <w:p w14:paraId="65072023"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此模块包含安全生产活动月、安全警示月、演练方案、安全标准化规范实施方案子模块，交通局工作人员和货运企业都可以浏览该子模块的全部数据，并且可以按照时间主题进行查询。货运企业则可以对这些数据进行编辑（避免产生纠纷说工作人员删除该条记录），并且填写新的记录并且上传相关图片、文字、音频资料。交通局工作人员发现该记录有缺失可以点击提醒按钮，货运企业人员可以收到相应的提醒短信。</w:t>
      </w:r>
    </w:p>
    <w:p w14:paraId="5D68C84A" w14:textId="77777777" w:rsidR="007940DA" w:rsidRPr="00A45053" w:rsidRDefault="007940DA" w:rsidP="00A45053">
      <w:pPr>
        <w:spacing w:line="360" w:lineRule="auto"/>
        <w:rPr>
          <w:rFonts w:ascii="宋体" w:eastAsia="宋体" w:hAnsi="宋体"/>
          <w:sz w:val="24"/>
          <w:szCs w:val="24"/>
        </w:rPr>
      </w:pPr>
      <w:r w:rsidRPr="00A45053">
        <w:rPr>
          <w:rFonts w:ascii="宋体" w:eastAsia="宋体" w:hAnsi="宋体"/>
          <w:noProof/>
          <w:sz w:val="24"/>
          <w:szCs w:val="24"/>
        </w:rPr>
        <w:lastRenderedPageBreak/>
        <w:drawing>
          <wp:inline distT="0" distB="0" distL="0" distR="0" wp14:anchorId="0AE22DFB" wp14:editId="220ABBCB">
            <wp:extent cx="5274310" cy="1076112"/>
            <wp:effectExtent l="0" t="0" r="2540" b="0"/>
            <wp:docPr id="109" name="图片 109" descr="C:\Users\d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z\Desktop\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076112"/>
                    </a:xfrm>
                    <a:prstGeom prst="rect">
                      <a:avLst/>
                    </a:prstGeom>
                    <a:noFill/>
                    <a:ln>
                      <a:noFill/>
                    </a:ln>
                  </pic:spPr>
                </pic:pic>
              </a:graphicData>
            </a:graphic>
          </wp:inline>
        </w:drawing>
      </w:r>
    </w:p>
    <w:p w14:paraId="17D8961A" w14:textId="77777777" w:rsidR="007940DA" w:rsidRPr="00A45053" w:rsidRDefault="007940DA" w:rsidP="00A45053">
      <w:pPr>
        <w:pStyle w:val="5"/>
        <w:spacing w:line="360" w:lineRule="auto"/>
        <w:rPr>
          <w:szCs w:val="24"/>
        </w:rPr>
      </w:pPr>
      <w:r w:rsidRPr="00A45053">
        <w:rPr>
          <w:rFonts w:hint="eastAsia"/>
          <w:szCs w:val="24"/>
        </w:rPr>
        <w:t>安全管理</w:t>
      </w:r>
      <w:r w:rsidRPr="00A45053">
        <w:rPr>
          <w:szCs w:val="24"/>
        </w:rPr>
        <w:t>档案盒</w:t>
      </w:r>
    </w:p>
    <w:p w14:paraId="6B032767"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此模块包含安全生产目标责任书、安全生产投入台账、车辆事故台账子模块，交通局工作人员和货运企业都可以浏览该子模块的全部数据，并且可以按照时间主题进行查询。货运企业则可以对这些数据进行编辑（避免产生纠纷说工作人员删除该条记录），并且填写新的记录并且上传相关图片、文字、音频资料。交通局工作人员发现该记录有缺失可以点击提醒按钮，货运企业人员可以收到相应的提醒短信。</w:t>
      </w:r>
    </w:p>
    <w:p w14:paraId="730B90F4" w14:textId="77777777" w:rsidR="007940DA" w:rsidRPr="00A45053" w:rsidRDefault="007940DA" w:rsidP="00A45053">
      <w:pPr>
        <w:spacing w:line="360" w:lineRule="auto"/>
        <w:rPr>
          <w:rFonts w:ascii="宋体" w:eastAsia="宋体" w:hAnsi="宋体"/>
          <w:sz w:val="24"/>
          <w:szCs w:val="24"/>
        </w:rPr>
      </w:pPr>
    </w:p>
    <w:p w14:paraId="1DC4C845" w14:textId="77777777" w:rsidR="007940DA" w:rsidRPr="00A45053" w:rsidRDefault="007940DA" w:rsidP="00A45053">
      <w:pPr>
        <w:spacing w:line="360" w:lineRule="auto"/>
        <w:rPr>
          <w:rFonts w:ascii="宋体" w:eastAsia="宋体" w:hAnsi="宋体"/>
          <w:sz w:val="24"/>
          <w:szCs w:val="24"/>
        </w:rPr>
      </w:pPr>
      <w:r w:rsidRPr="00A45053">
        <w:rPr>
          <w:rFonts w:ascii="宋体" w:eastAsia="宋体" w:hAnsi="宋体"/>
          <w:noProof/>
          <w:sz w:val="24"/>
          <w:szCs w:val="24"/>
        </w:rPr>
        <w:drawing>
          <wp:inline distT="0" distB="0" distL="0" distR="0" wp14:anchorId="10D32AC6" wp14:editId="101CA11C">
            <wp:extent cx="5274310" cy="1106385"/>
            <wp:effectExtent l="0" t="0" r="2540" b="0"/>
            <wp:docPr id="111" name="图片 111" descr="C:\Users\dz\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z\Desktop\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106385"/>
                    </a:xfrm>
                    <a:prstGeom prst="rect">
                      <a:avLst/>
                    </a:prstGeom>
                    <a:noFill/>
                    <a:ln>
                      <a:noFill/>
                    </a:ln>
                  </pic:spPr>
                </pic:pic>
              </a:graphicData>
            </a:graphic>
          </wp:inline>
        </w:drawing>
      </w:r>
    </w:p>
    <w:p w14:paraId="2143BAA3" w14:textId="77777777" w:rsidR="007940DA" w:rsidRPr="00A45053" w:rsidRDefault="007940DA" w:rsidP="00A45053">
      <w:pPr>
        <w:pStyle w:val="5"/>
        <w:spacing w:line="360" w:lineRule="auto"/>
        <w:rPr>
          <w:szCs w:val="24"/>
        </w:rPr>
      </w:pPr>
      <w:r w:rsidRPr="00A45053">
        <w:rPr>
          <w:rFonts w:hint="eastAsia"/>
          <w:szCs w:val="24"/>
        </w:rPr>
        <w:t>经营资质</w:t>
      </w:r>
      <w:r w:rsidRPr="00A45053">
        <w:rPr>
          <w:szCs w:val="24"/>
        </w:rPr>
        <w:t>档案盒</w:t>
      </w:r>
    </w:p>
    <w:p w14:paraId="3E5BC233"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此模块包含道路货物运输企业开业申请材料、换发正式《道路经营许可证》的材料、扩大经营范围的材料、变更经营场所的材料、变革企业名称的材料、变更企业法人代表的材料；交通局工作人员和货运企业都可以浏览该子模块的全部数据，并且可以按照时间主题进行查询。货运企业则可以对这些数据进行编辑（避免产生纠纷说工作人员删除该条记录），并且填写新的记录并且上传相关图片、文字、音频资料。交通局工作人员发现该记录有缺失可以点击提醒按钮，货运企业人员可以收到相应的提醒短信。</w:t>
      </w:r>
    </w:p>
    <w:p w14:paraId="61360733" w14:textId="77777777" w:rsidR="007940DA" w:rsidRPr="00A45053" w:rsidRDefault="007940DA" w:rsidP="00A45053">
      <w:pPr>
        <w:spacing w:line="360" w:lineRule="auto"/>
        <w:rPr>
          <w:rFonts w:ascii="宋体" w:eastAsia="宋体" w:hAnsi="宋体"/>
          <w:sz w:val="24"/>
          <w:szCs w:val="24"/>
        </w:rPr>
      </w:pPr>
      <w:r w:rsidRPr="00A45053">
        <w:rPr>
          <w:rFonts w:ascii="宋体" w:eastAsia="宋体" w:hAnsi="宋体"/>
          <w:noProof/>
          <w:sz w:val="24"/>
          <w:szCs w:val="24"/>
        </w:rPr>
        <w:lastRenderedPageBreak/>
        <w:drawing>
          <wp:inline distT="0" distB="0" distL="0" distR="0" wp14:anchorId="355D64F9" wp14:editId="5AF767F7">
            <wp:extent cx="5274310" cy="1086041"/>
            <wp:effectExtent l="0" t="0" r="2540" b="0"/>
            <wp:docPr id="112" name="图片 112" descr="C:\Users\d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z\Desktop\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086041"/>
                    </a:xfrm>
                    <a:prstGeom prst="rect">
                      <a:avLst/>
                    </a:prstGeom>
                    <a:noFill/>
                    <a:ln>
                      <a:noFill/>
                    </a:ln>
                  </pic:spPr>
                </pic:pic>
              </a:graphicData>
            </a:graphic>
          </wp:inline>
        </w:drawing>
      </w:r>
    </w:p>
    <w:p w14:paraId="70BF2636" w14:textId="77777777" w:rsidR="007940DA" w:rsidRPr="00A45053" w:rsidRDefault="007940DA" w:rsidP="00A45053">
      <w:pPr>
        <w:pStyle w:val="4"/>
        <w:spacing w:line="360" w:lineRule="auto"/>
        <w:rPr>
          <w:sz w:val="24"/>
          <w:szCs w:val="24"/>
        </w:rPr>
      </w:pPr>
      <w:r w:rsidRPr="00A45053">
        <w:rPr>
          <w:rFonts w:hint="eastAsia"/>
          <w:sz w:val="24"/>
          <w:szCs w:val="24"/>
        </w:rPr>
        <w:t>诚信考核</w:t>
      </w:r>
      <w:r w:rsidRPr="00A45053">
        <w:rPr>
          <w:sz w:val="24"/>
          <w:szCs w:val="24"/>
        </w:rPr>
        <w:t>监督</w:t>
      </w:r>
    </w:p>
    <w:p w14:paraId="7029DB07" w14:textId="77777777" w:rsidR="007940DA" w:rsidRPr="00A45053" w:rsidRDefault="007940DA" w:rsidP="00A45053">
      <w:pPr>
        <w:spacing w:line="360" w:lineRule="auto"/>
        <w:ind w:left="420"/>
        <w:rPr>
          <w:rFonts w:ascii="宋体" w:eastAsia="宋体" w:hAnsi="宋体"/>
          <w:sz w:val="24"/>
          <w:szCs w:val="24"/>
        </w:rPr>
      </w:pPr>
      <w:r w:rsidRPr="00A45053">
        <w:rPr>
          <w:rFonts w:ascii="宋体" w:eastAsia="宋体" w:hAnsi="宋体" w:hint="eastAsia"/>
          <w:sz w:val="24"/>
          <w:szCs w:val="24"/>
        </w:rPr>
        <w:t>历史使用年度考核。</w:t>
      </w:r>
    </w:p>
    <w:p w14:paraId="10C48DA9"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诚信考核项目包括：安全会议等相关资料是否完备。</w:t>
      </w:r>
    </w:p>
    <w:p w14:paraId="5F7B5872"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显示各个监管企业的诚信考核评分记录，交通局工作人员可以上传记录，货运企业只能够查看记录。</w:t>
      </w:r>
    </w:p>
    <w:p w14:paraId="19FCF544" w14:textId="77777777" w:rsidR="007940DA" w:rsidRPr="00A45053" w:rsidRDefault="007940DA" w:rsidP="00A45053">
      <w:pPr>
        <w:spacing w:line="360" w:lineRule="auto"/>
        <w:rPr>
          <w:rFonts w:ascii="宋体" w:eastAsia="宋体" w:hAnsi="宋体"/>
          <w:sz w:val="24"/>
          <w:szCs w:val="24"/>
        </w:rPr>
      </w:pPr>
      <w:r w:rsidRPr="00A45053">
        <w:rPr>
          <w:rFonts w:ascii="宋体" w:eastAsia="宋体" w:hAnsi="宋体"/>
          <w:noProof/>
          <w:sz w:val="24"/>
          <w:szCs w:val="24"/>
        </w:rPr>
        <w:drawing>
          <wp:inline distT="0" distB="0" distL="0" distR="0" wp14:anchorId="605C61D2" wp14:editId="53218F21">
            <wp:extent cx="5274310" cy="2450932"/>
            <wp:effectExtent l="0" t="0" r="2540" b="6985"/>
            <wp:docPr id="113" name="图片 113" descr="C:\Users\d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z\Desktop\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450932"/>
                    </a:xfrm>
                    <a:prstGeom prst="rect">
                      <a:avLst/>
                    </a:prstGeom>
                    <a:noFill/>
                    <a:ln>
                      <a:noFill/>
                    </a:ln>
                  </pic:spPr>
                </pic:pic>
              </a:graphicData>
            </a:graphic>
          </wp:inline>
        </w:drawing>
      </w:r>
    </w:p>
    <w:p w14:paraId="185A021B" w14:textId="77777777" w:rsidR="007940DA" w:rsidRPr="00A45053" w:rsidRDefault="007940DA" w:rsidP="00A45053">
      <w:pPr>
        <w:pStyle w:val="4"/>
        <w:spacing w:line="360" w:lineRule="auto"/>
        <w:rPr>
          <w:sz w:val="24"/>
          <w:szCs w:val="24"/>
        </w:rPr>
      </w:pPr>
      <w:r w:rsidRPr="00A45053">
        <w:rPr>
          <w:rFonts w:hint="eastAsia"/>
          <w:sz w:val="24"/>
          <w:szCs w:val="24"/>
        </w:rPr>
        <w:t>政令通知传达</w:t>
      </w:r>
    </w:p>
    <w:p w14:paraId="500F7576"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交通局工作人员可以上传新的政策文件、查看历史政策文件，上传新的通知公告。</w:t>
      </w:r>
    </w:p>
    <w:p w14:paraId="7C1A1DC9"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货运企业只能够查看政策文件，下载该政策文件。</w:t>
      </w:r>
    </w:p>
    <w:p w14:paraId="10F593C5" w14:textId="77777777" w:rsidR="007940DA" w:rsidRPr="00A45053" w:rsidRDefault="007940DA" w:rsidP="00A45053">
      <w:pPr>
        <w:spacing w:line="360" w:lineRule="auto"/>
        <w:rPr>
          <w:rFonts w:ascii="宋体" w:eastAsia="宋体" w:hAnsi="宋体"/>
          <w:sz w:val="24"/>
          <w:szCs w:val="24"/>
        </w:rPr>
      </w:pPr>
      <w:r w:rsidRPr="00A45053">
        <w:rPr>
          <w:rFonts w:ascii="宋体" w:eastAsia="宋体" w:hAnsi="宋体"/>
          <w:noProof/>
          <w:sz w:val="24"/>
          <w:szCs w:val="24"/>
        </w:rPr>
        <w:lastRenderedPageBreak/>
        <w:drawing>
          <wp:inline distT="0" distB="0" distL="0" distR="0" wp14:anchorId="497CB6A9" wp14:editId="50784AC9">
            <wp:extent cx="5274310" cy="2550821"/>
            <wp:effectExtent l="0" t="0" r="2540" b="1905"/>
            <wp:docPr id="116" name="图片 116" descr="C:\Users\d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z\Desktop\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550821"/>
                    </a:xfrm>
                    <a:prstGeom prst="rect">
                      <a:avLst/>
                    </a:prstGeom>
                    <a:noFill/>
                    <a:ln>
                      <a:noFill/>
                    </a:ln>
                  </pic:spPr>
                </pic:pic>
              </a:graphicData>
            </a:graphic>
          </wp:inline>
        </w:drawing>
      </w:r>
    </w:p>
    <w:p w14:paraId="3832A7D6" w14:textId="77777777" w:rsidR="007940DA" w:rsidRPr="00A45053" w:rsidRDefault="007940DA" w:rsidP="00A45053">
      <w:pPr>
        <w:pStyle w:val="4"/>
        <w:spacing w:line="360" w:lineRule="auto"/>
        <w:rPr>
          <w:sz w:val="24"/>
          <w:szCs w:val="24"/>
        </w:rPr>
      </w:pPr>
      <w:commentRangeStart w:id="35"/>
      <w:r w:rsidRPr="00A45053">
        <w:rPr>
          <w:rFonts w:hint="eastAsia"/>
          <w:sz w:val="24"/>
          <w:szCs w:val="24"/>
        </w:rPr>
        <w:t>证件审核</w:t>
      </w:r>
      <w:r w:rsidRPr="00A45053">
        <w:rPr>
          <w:sz w:val="24"/>
          <w:szCs w:val="24"/>
        </w:rPr>
        <w:t>管理</w:t>
      </w:r>
      <w:commentRangeEnd w:id="35"/>
      <w:r w:rsidR="00DA42DB">
        <w:rPr>
          <w:rStyle w:val="af2"/>
          <w:rFonts w:asciiTheme="minorHAnsi" w:eastAsiaTheme="minorEastAsia" w:hAnsiTheme="minorHAnsi" w:cstheme="minorBidi"/>
          <w:b w:val="0"/>
          <w:bCs w:val="0"/>
        </w:rPr>
        <w:commentReference w:id="35"/>
      </w:r>
    </w:p>
    <w:p w14:paraId="0A5D8A39"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交通局工作人员可以查看全部的证件情况设置到期预警提前天数，以及对即将到期的进行自动预警提醒，货运企业只能够查看本企业的车辆年审情况。</w:t>
      </w:r>
    </w:p>
    <w:p w14:paraId="418C5924" w14:textId="77777777" w:rsidR="007940DA" w:rsidRPr="00A45053" w:rsidRDefault="007940DA" w:rsidP="00A45053">
      <w:pPr>
        <w:spacing w:line="360" w:lineRule="auto"/>
        <w:rPr>
          <w:rFonts w:ascii="宋体" w:eastAsia="宋体" w:hAnsi="宋体"/>
          <w:sz w:val="24"/>
          <w:szCs w:val="24"/>
        </w:rPr>
      </w:pPr>
      <w:r w:rsidRPr="00A45053">
        <w:rPr>
          <w:rFonts w:ascii="宋体" w:eastAsia="宋体" w:hAnsi="宋体"/>
          <w:noProof/>
          <w:sz w:val="24"/>
          <w:szCs w:val="24"/>
        </w:rPr>
        <w:drawing>
          <wp:inline distT="0" distB="0" distL="0" distR="0" wp14:anchorId="31D9CF3F" wp14:editId="0BF06FA5">
            <wp:extent cx="5274310" cy="2069703"/>
            <wp:effectExtent l="0" t="0" r="2540" b="6985"/>
            <wp:docPr id="117" name="图片 117" descr="C:\Users\d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z\Desktop\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069703"/>
                    </a:xfrm>
                    <a:prstGeom prst="rect">
                      <a:avLst/>
                    </a:prstGeom>
                    <a:noFill/>
                    <a:ln>
                      <a:noFill/>
                    </a:ln>
                  </pic:spPr>
                </pic:pic>
              </a:graphicData>
            </a:graphic>
          </wp:inline>
        </w:drawing>
      </w:r>
    </w:p>
    <w:p w14:paraId="404488E7" w14:textId="77777777" w:rsidR="007940DA" w:rsidRPr="00A45053" w:rsidRDefault="007940DA" w:rsidP="00A45053">
      <w:pPr>
        <w:pStyle w:val="4"/>
        <w:spacing w:line="360" w:lineRule="auto"/>
        <w:rPr>
          <w:sz w:val="24"/>
          <w:szCs w:val="24"/>
        </w:rPr>
      </w:pPr>
      <w:r w:rsidRPr="00A45053">
        <w:rPr>
          <w:rFonts w:hint="eastAsia"/>
          <w:sz w:val="24"/>
          <w:szCs w:val="24"/>
        </w:rPr>
        <w:t>违章数据管理</w:t>
      </w:r>
    </w:p>
    <w:p w14:paraId="2044E30E"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交通局工作人员可以查看全部的企业的违章违规情况、限期整改的天数以及企业的整改记录。</w:t>
      </w:r>
    </w:p>
    <w:p w14:paraId="0DC76176"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货运企业只能够查看本企业的整改通知，并且上传整改记录必须有图片文字资料。</w:t>
      </w:r>
    </w:p>
    <w:p w14:paraId="34F2A962" w14:textId="77777777" w:rsidR="007940DA" w:rsidRPr="00A45053" w:rsidRDefault="007940DA" w:rsidP="00A45053">
      <w:pPr>
        <w:spacing w:line="360" w:lineRule="auto"/>
        <w:rPr>
          <w:rFonts w:ascii="宋体" w:eastAsia="宋体" w:hAnsi="宋体"/>
          <w:sz w:val="24"/>
          <w:szCs w:val="24"/>
        </w:rPr>
      </w:pPr>
      <w:r w:rsidRPr="00A45053">
        <w:rPr>
          <w:rFonts w:ascii="宋体" w:eastAsia="宋体" w:hAnsi="宋体"/>
          <w:noProof/>
          <w:sz w:val="24"/>
          <w:szCs w:val="24"/>
        </w:rPr>
        <w:lastRenderedPageBreak/>
        <w:drawing>
          <wp:inline distT="0" distB="0" distL="0" distR="0" wp14:anchorId="21F7B28F" wp14:editId="3689D278">
            <wp:extent cx="5274310" cy="2094134"/>
            <wp:effectExtent l="0" t="0" r="2540" b="1905"/>
            <wp:docPr id="118" name="图片 118" descr="C:\Users\d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z\Desktop\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094134"/>
                    </a:xfrm>
                    <a:prstGeom prst="rect">
                      <a:avLst/>
                    </a:prstGeom>
                    <a:noFill/>
                    <a:ln>
                      <a:noFill/>
                    </a:ln>
                  </pic:spPr>
                </pic:pic>
              </a:graphicData>
            </a:graphic>
          </wp:inline>
        </w:drawing>
      </w:r>
    </w:p>
    <w:p w14:paraId="5C58F34F" w14:textId="77777777" w:rsidR="007940DA" w:rsidRPr="00A45053" w:rsidRDefault="007940DA" w:rsidP="00A45053">
      <w:pPr>
        <w:pStyle w:val="4"/>
        <w:spacing w:line="360" w:lineRule="auto"/>
        <w:rPr>
          <w:sz w:val="24"/>
          <w:szCs w:val="24"/>
        </w:rPr>
      </w:pPr>
      <w:r w:rsidRPr="00A45053">
        <w:rPr>
          <w:rFonts w:hint="eastAsia"/>
          <w:sz w:val="24"/>
          <w:szCs w:val="24"/>
        </w:rPr>
        <w:t>两客一危</w:t>
      </w:r>
      <w:r w:rsidRPr="00A45053">
        <w:rPr>
          <w:sz w:val="24"/>
          <w:szCs w:val="24"/>
        </w:rPr>
        <w:t>管理</w:t>
      </w:r>
    </w:p>
    <w:p w14:paraId="5B7B0E51"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针对</w:t>
      </w:r>
      <w:r w:rsidRPr="00A45053">
        <w:rPr>
          <w:rFonts w:ascii="宋体" w:eastAsia="宋体" w:hAnsi="宋体"/>
          <w:sz w:val="24"/>
          <w:szCs w:val="24"/>
        </w:rPr>
        <w:t>从事旅游的包车、三类以上班线客车和运输危险</w:t>
      </w:r>
      <w:hyperlink r:id="rId29" w:tgtFrame="https://baike.baidu.com/item/%E4%B8%A4%E5%AE%A2%E4%B8%80%E5%8D%B1/_blank" w:history="1">
        <w:r w:rsidRPr="00A45053">
          <w:rPr>
            <w:rFonts w:ascii="宋体" w:eastAsia="宋体" w:hAnsi="宋体"/>
            <w:sz w:val="24"/>
            <w:szCs w:val="24"/>
          </w:rPr>
          <w:t>化学品</w:t>
        </w:r>
      </w:hyperlink>
      <w:r w:rsidRPr="00A45053">
        <w:rPr>
          <w:rFonts w:ascii="宋体" w:eastAsia="宋体" w:hAnsi="宋体"/>
          <w:sz w:val="24"/>
          <w:szCs w:val="24"/>
        </w:rPr>
        <w:t>、烟花爆竹、民用爆炸物品的道路专用车辆</w:t>
      </w:r>
      <w:r w:rsidRPr="00A45053">
        <w:rPr>
          <w:rFonts w:ascii="宋体" w:eastAsia="宋体" w:hAnsi="宋体" w:hint="eastAsia"/>
          <w:sz w:val="24"/>
          <w:szCs w:val="24"/>
        </w:rPr>
        <w:t>进行重点监管。</w:t>
      </w:r>
    </w:p>
    <w:p w14:paraId="1AE1137E" w14:textId="77777777" w:rsidR="007940DA" w:rsidRPr="00A45053" w:rsidRDefault="007940DA" w:rsidP="00A45053">
      <w:pPr>
        <w:pStyle w:val="5"/>
        <w:spacing w:line="360" w:lineRule="auto"/>
        <w:rPr>
          <w:szCs w:val="24"/>
        </w:rPr>
      </w:pPr>
      <w:r w:rsidRPr="00A45053">
        <w:rPr>
          <w:rFonts w:hint="eastAsia"/>
          <w:szCs w:val="24"/>
        </w:rPr>
        <w:t>车辆信息管理</w:t>
      </w:r>
    </w:p>
    <w:p w14:paraId="47B588FD"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可以查询车辆的详细信息，例如车牌号，车型号，车辆年份，资质有效时间，归属人等有效信息，也可以物流企业可以添加新的车辆，交通局工作人员不仅可以添加新的车辆还可以删除编辑已有车辆信息，以及车辆审验内容包括车辆技术等级评定情况、车辆结构及尺寸变动情况和违章记录等。</w:t>
      </w:r>
    </w:p>
    <w:p w14:paraId="1A551EF0" w14:textId="77777777" w:rsidR="007940DA" w:rsidRPr="00A45053" w:rsidRDefault="007940DA" w:rsidP="00A45053">
      <w:pPr>
        <w:spacing w:line="360" w:lineRule="auto"/>
        <w:rPr>
          <w:rFonts w:ascii="宋体" w:eastAsia="宋体" w:hAnsi="宋体"/>
          <w:sz w:val="24"/>
          <w:szCs w:val="24"/>
        </w:rPr>
      </w:pPr>
      <w:r w:rsidRPr="00A45053">
        <w:rPr>
          <w:rFonts w:ascii="宋体" w:eastAsia="宋体" w:hAnsi="宋体"/>
          <w:noProof/>
          <w:sz w:val="24"/>
          <w:szCs w:val="24"/>
        </w:rPr>
        <w:drawing>
          <wp:inline distT="0" distB="0" distL="0" distR="0" wp14:anchorId="605C1A1C" wp14:editId="4862A02E">
            <wp:extent cx="5274310" cy="2673802"/>
            <wp:effectExtent l="0" t="0" r="2540" b="0"/>
            <wp:docPr id="119" name="图片 119" descr="C:\Users\d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z\Desktop\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673802"/>
                    </a:xfrm>
                    <a:prstGeom prst="rect">
                      <a:avLst/>
                    </a:prstGeom>
                    <a:noFill/>
                    <a:ln>
                      <a:noFill/>
                    </a:ln>
                  </pic:spPr>
                </pic:pic>
              </a:graphicData>
            </a:graphic>
          </wp:inline>
        </w:drawing>
      </w:r>
    </w:p>
    <w:p w14:paraId="4E90AC89" w14:textId="77777777" w:rsidR="007940DA" w:rsidRPr="00A45053" w:rsidRDefault="007940DA" w:rsidP="00A45053">
      <w:pPr>
        <w:pStyle w:val="5"/>
        <w:spacing w:line="360" w:lineRule="auto"/>
        <w:rPr>
          <w:szCs w:val="24"/>
        </w:rPr>
      </w:pPr>
      <w:r w:rsidRPr="00A45053">
        <w:rPr>
          <w:rFonts w:hint="eastAsia"/>
          <w:szCs w:val="24"/>
        </w:rPr>
        <w:lastRenderedPageBreak/>
        <w:t>车辆运输监管</w:t>
      </w:r>
    </w:p>
    <w:p w14:paraId="1F37EB53"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查询车辆运输管理记录，例如目的地、驾驶人、车牌号、发车检查图片、危险货物品名、规格、件重、件数、包装方法、起运日期、收发货人详细地址、托运人名成、托运单据图片、凭证运输的危险货物（证件照片）；物流企业可以添加新的记录、交通局工作人员可以删除编辑记录。</w:t>
      </w:r>
    </w:p>
    <w:p w14:paraId="3F4B83AD" w14:textId="77777777" w:rsidR="007940DA" w:rsidRPr="00A45053" w:rsidRDefault="007940DA" w:rsidP="00A45053">
      <w:pPr>
        <w:spacing w:line="360" w:lineRule="auto"/>
        <w:rPr>
          <w:rFonts w:ascii="宋体" w:eastAsia="宋体" w:hAnsi="宋体"/>
          <w:sz w:val="24"/>
          <w:szCs w:val="24"/>
        </w:rPr>
      </w:pPr>
      <w:r w:rsidRPr="00A45053">
        <w:rPr>
          <w:rFonts w:ascii="宋体" w:eastAsia="宋体" w:hAnsi="宋体"/>
          <w:noProof/>
          <w:sz w:val="24"/>
          <w:szCs w:val="24"/>
        </w:rPr>
        <w:drawing>
          <wp:inline distT="0" distB="0" distL="0" distR="0" wp14:anchorId="0AA7CFCB" wp14:editId="62DB525F">
            <wp:extent cx="5274310" cy="2319655"/>
            <wp:effectExtent l="0" t="0" r="2540" b="4445"/>
            <wp:docPr id="120" name="图片 120" descr="C:\Users\d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z\Desktop\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319655"/>
                    </a:xfrm>
                    <a:prstGeom prst="rect">
                      <a:avLst/>
                    </a:prstGeom>
                    <a:noFill/>
                    <a:ln>
                      <a:noFill/>
                    </a:ln>
                  </pic:spPr>
                </pic:pic>
              </a:graphicData>
            </a:graphic>
          </wp:inline>
        </w:drawing>
      </w:r>
    </w:p>
    <w:p w14:paraId="4F076A59" w14:textId="77777777" w:rsidR="007940DA" w:rsidRPr="00A45053" w:rsidRDefault="007940DA" w:rsidP="00A45053">
      <w:pPr>
        <w:pStyle w:val="5"/>
        <w:spacing w:line="360" w:lineRule="auto"/>
        <w:rPr>
          <w:szCs w:val="24"/>
        </w:rPr>
      </w:pPr>
      <w:commentRangeStart w:id="36"/>
      <w:r w:rsidRPr="00A45053">
        <w:rPr>
          <w:rFonts w:hint="eastAsia"/>
          <w:szCs w:val="24"/>
        </w:rPr>
        <w:t>运输车辆定位</w:t>
      </w:r>
      <w:commentRangeEnd w:id="36"/>
      <w:r w:rsidR="007736FD">
        <w:rPr>
          <w:rStyle w:val="af2"/>
          <w:b w:val="0"/>
          <w:bCs w:val="0"/>
        </w:rPr>
        <w:commentReference w:id="36"/>
      </w:r>
    </w:p>
    <w:p w14:paraId="6A87C4C0"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对载运货车载终端机内的GPS模块通过接收GPS卫星信号进行自身定位，再通过车载终端机内的通讯模块以GPS、CDMA或3G/4G通讯模式信息把车辆状态信息发送到平台软件系统，软件系统通过调用电子地图把车辆的GPS信息和状态信息显示在电子地图上。GPS信息包括时间、经度、纬度、速度、方向、导航状态。</w:t>
      </w:r>
    </w:p>
    <w:p w14:paraId="7593F395" w14:textId="77777777" w:rsidR="007940DA" w:rsidRPr="00A45053" w:rsidRDefault="007940DA" w:rsidP="00A45053">
      <w:pPr>
        <w:pStyle w:val="5"/>
        <w:spacing w:line="360" w:lineRule="auto"/>
        <w:rPr>
          <w:szCs w:val="24"/>
        </w:rPr>
      </w:pPr>
      <w:commentRangeStart w:id="37"/>
      <w:r w:rsidRPr="00A45053">
        <w:rPr>
          <w:rFonts w:hint="eastAsia"/>
          <w:szCs w:val="24"/>
        </w:rPr>
        <w:t>车辆轨迹</w:t>
      </w:r>
      <w:r w:rsidRPr="00A45053">
        <w:rPr>
          <w:szCs w:val="24"/>
        </w:rPr>
        <w:t>回放</w:t>
      </w:r>
      <w:commentRangeEnd w:id="37"/>
      <w:r w:rsidR="00D97E77">
        <w:rPr>
          <w:rStyle w:val="af2"/>
          <w:b w:val="0"/>
          <w:bCs w:val="0"/>
        </w:rPr>
        <w:commentReference w:id="37"/>
      </w:r>
    </w:p>
    <w:p w14:paraId="47F4824E" w14:textId="77777777" w:rsidR="007940DA" w:rsidRPr="00A45053" w:rsidRDefault="007940D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行程轨迹回放提供对车辆历史行程的查找，系统在地图上描述出车辆的历史行程轨迹。例如：指定某段历史时间，将车辆的行驶轨迹及相关信息在电子地图上以图形化显示。轨迹回放时在监控窗口会出现车辆图标、轨迹点，回放速度可调节。行程轨迹回放是使用比较频繁的业务功能模块，车辆的行程轨迹为车辆管理、监控的提供依据。</w:t>
      </w:r>
    </w:p>
    <w:p w14:paraId="0A37C8D3" w14:textId="77777777" w:rsidR="007940DA" w:rsidRPr="00A45053" w:rsidRDefault="007940DA" w:rsidP="00A45053">
      <w:pPr>
        <w:pStyle w:val="5"/>
        <w:spacing w:line="360" w:lineRule="auto"/>
        <w:rPr>
          <w:szCs w:val="24"/>
        </w:rPr>
      </w:pPr>
      <w:r w:rsidRPr="00A45053">
        <w:rPr>
          <w:rFonts w:hint="eastAsia"/>
          <w:szCs w:val="24"/>
        </w:rPr>
        <w:lastRenderedPageBreak/>
        <w:t>车辆上线</w:t>
      </w:r>
      <w:r w:rsidRPr="00A45053">
        <w:rPr>
          <w:szCs w:val="24"/>
        </w:rPr>
        <w:t>统计</w:t>
      </w:r>
    </w:p>
    <w:p w14:paraId="191FFC01" w14:textId="77777777" w:rsidR="007940DA" w:rsidRPr="00A45053" w:rsidRDefault="007940DA" w:rsidP="00A45053">
      <w:pPr>
        <w:spacing w:line="360" w:lineRule="auto"/>
        <w:ind w:firstLineChars="200" w:firstLine="480"/>
        <w:rPr>
          <w:rFonts w:ascii="宋体" w:eastAsia="宋体" w:hAnsi="宋体"/>
          <w:b/>
          <w:bCs/>
          <w:sz w:val="24"/>
          <w:szCs w:val="24"/>
        </w:rPr>
      </w:pPr>
      <w:r w:rsidRPr="00A45053">
        <w:rPr>
          <w:rFonts w:ascii="宋体" w:eastAsia="宋体" w:hAnsi="宋体" w:hint="eastAsia"/>
          <w:sz w:val="24"/>
          <w:szCs w:val="24"/>
        </w:rPr>
        <w:t>通过操作子系统统计菜单，可以根据需要，车辆的详细上下线明细，可以根据具体的运用需要，选择统计某一台已知牌号的车辆，或者是某一组别，某一行业车辆的上线情况。上线统计，根据企业的上线车辆数与车辆总数统计上线率。本模块可根据用户设置的企业，列出在某时间段内该企业的离线车辆数以及总车辆数，统计上线率，并把离线车辆信息显示到客户端上。为监管部门对企业车辆的监管提供有力的参考数据。对长期离线的车辆将做出相关的处理。</w:t>
      </w:r>
    </w:p>
    <w:p w14:paraId="7B13726C" w14:textId="77777777" w:rsidR="007E2F8B" w:rsidRPr="00A45053" w:rsidRDefault="007E2F8B" w:rsidP="00A45053">
      <w:pPr>
        <w:pStyle w:val="3"/>
        <w:spacing w:line="360" w:lineRule="auto"/>
        <w:rPr>
          <w:sz w:val="24"/>
          <w:szCs w:val="24"/>
        </w:rPr>
      </w:pPr>
      <w:commentRangeStart w:id="38"/>
      <w:r w:rsidRPr="00A45053">
        <w:rPr>
          <w:rFonts w:hint="eastAsia"/>
          <w:sz w:val="24"/>
          <w:szCs w:val="24"/>
        </w:rPr>
        <w:t>智能公交服务</w:t>
      </w:r>
      <w:r w:rsidRPr="00A45053">
        <w:rPr>
          <w:sz w:val="24"/>
          <w:szCs w:val="24"/>
        </w:rPr>
        <w:t>系统</w:t>
      </w:r>
      <w:commentRangeEnd w:id="38"/>
      <w:r w:rsidR="00860606">
        <w:rPr>
          <w:rStyle w:val="af2"/>
          <w:b w:val="0"/>
          <w:bCs w:val="0"/>
        </w:rPr>
        <w:commentReference w:id="38"/>
      </w:r>
    </w:p>
    <w:p w14:paraId="3419A50D" w14:textId="77777777" w:rsidR="007E2F8B" w:rsidRPr="00A45053" w:rsidRDefault="007E2F8B"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目前城市公共交通系统普遍存在着拥挤、低效、污染、油价不断上涨等问题，制约着城市的可持续性发展。由于公共汽车运行场所的开放性和驾驶员作业的独立性，使得公共汽车的行车管理实际上处在事后控制和极具不确定性，急需寻求一种对公共汽车实时监控和对行车过程的客观、及时、全面的记录装置和设备，达到提高车辆行车安全，提高车辆利用率，降低车内安全事故之目的，特别是针对车内的盗窃案件，给警察提供有力线索和证据。</w:t>
      </w:r>
    </w:p>
    <w:p w14:paraId="56DDBB76" w14:textId="77777777" w:rsidR="007E2F8B" w:rsidRPr="00A45053" w:rsidRDefault="007E2F8B"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城市公共交通是与人民群众生产生活息息相关得重要基础设施。优先发展城市公共交通是提高交通资源利用效率，缓解交通拥堵的重要手段。利用高新技术，改造传统的公共交通系统，以信息化为基础，促进乘客、车辆、场站设施以及交通环境等要素之间得良性互动，推动智能公交系统建设。</w:t>
      </w:r>
    </w:p>
    <w:p w14:paraId="136D929C" w14:textId="77777777" w:rsidR="007E2F8B" w:rsidRPr="00A45053" w:rsidRDefault="007E2F8B" w:rsidP="00A45053">
      <w:pPr>
        <w:pStyle w:val="4"/>
        <w:spacing w:line="360" w:lineRule="auto"/>
        <w:rPr>
          <w:sz w:val="24"/>
          <w:szCs w:val="24"/>
        </w:rPr>
      </w:pPr>
      <w:r w:rsidRPr="00A45053">
        <w:rPr>
          <w:rFonts w:hint="eastAsia"/>
          <w:sz w:val="24"/>
          <w:szCs w:val="24"/>
        </w:rPr>
        <w:t>信息发布</w:t>
      </w:r>
    </w:p>
    <w:p w14:paraId="6D9E1DFF" w14:textId="77777777" w:rsidR="007E2F8B" w:rsidRPr="00A45053" w:rsidRDefault="007E2F8B" w:rsidP="00A45053">
      <w:pPr>
        <w:spacing w:line="360" w:lineRule="auto"/>
        <w:rPr>
          <w:rFonts w:ascii="宋体" w:eastAsia="宋体" w:hAnsi="宋体"/>
          <w:sz w:val="24"/>
          <w:szCs w:val="24"/>
        </w:rPr>
      </w:pPr>
      <w:r w:rsidRPr="00A45053">
        <w:rPr>
          <w:rFonts w:ascii="宋体" w:eastAsia="宋体" w:hAnsi="宋体"/>
          <w:sz w:val="24"/>
          <w:szCs w:val="24"/>
        </w:rPr>
        <w:t xml:space="preserve">   </w:t>
      </w:r>
      <w:r w:rsidRPr="00A45053">
        <w:rPr>
          <w:rFonts w:ascii="宋体" w:eastAsia="宋体" w:hAnsi="宋体" w:hint="eastAsia"/>
          <w:sz w:val="24"/>
          <w:szCs w:val="24"/>
        </w:rPr>
        <w:t>通过系统可以发布信息。</w:t>
      </w:r>
    </w:p>
    <w:p w14:paraId="65F1A9BC" w14:textId="77777777" w:rsidR="007E2F8B" w:rsidRPr="00A45053" w:rsidRDefault="007E2F8B" w:rsidP="00A45053">
      <w:pPr>
        <w:pStyle w:val="4"/>
        <w:spacing w:line="360" w:lineRule="auto"/>
        <w:rPr>
          <w:sz w:val="24"/>
          <w:szCs w:val="24"/>
        </w:rPr>
      </w:pPr>
      <w:r w:rsidRPr="00A45053">
        <w:rPr>
          <w:rFonts w:hint="eastAsia"/>
          <w:sz w:val="24"/>
          <w:szCs w:val="24"/>
        </w:rPr>
        <w:t>区域</w:t>
      </w:r>
      <w:r w:rsidRPr="00A45053">
        <w:rPr>
          <w:sz w:val="24"/>
          <w:szCs w:val="24"/>
        </w:rPr>
        <w:t>查询</w:t>
      </w:r>
    </w:p>
    <w:p w14:paraId="030972EF" w14:textId="77777777" w:rsidR="007E2F8B" w:rsidRPr="00A45053" w:rsidRDefault="007E2F8B"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区域查询功能可以在车辆比较集中时，查看范围内集中车辆的具体信息。</w:t>
      </w:r>
    </w:p>
    <w:p w14:paraId="1C8AE1F0" w14:textId="77777777" w:rsidR="007E2F8B" w:rsidRPr="00A45053" w:rsidRDefault="007E2F8B" w:rsidP="00A45053">
      <w:pPr>
        <w:spacing w:line="360" w:lineRule="auto"/>
        <w:ind w:firstLineChars="700" w:firstLine="1680"/>
        <w:rPr>
          <w:rFonts w:ascii="宋体" w:eastAsia="宋体" w:hAnsi="宋体"/>
          <w:sz w:val="24"/>
          <w:szCs w:val="24"/>
        </w:rPr>
      </w:pPr>
      <w:r w:rsidRPr="00A45053">
        <w:rPr>
          <w:rFonts w:ascii="宋体" w:eastAsia="宋体" w:hAnsi="宋体"/>
          <w:noProof/>
          <w:sz w:val="24"/>
          <w:szCs w:val="24"/>
        </w:rPr>
        <w:lastRenderedPageBreak/>
        <w:drawing>
          <wp:inline distT="0" distB="0" distL="0" distR="0" wp14:anchorId="12F3E620" wp14:editId="31D00469">
            <wp:extent cx="3462655" cy="2178050"/>
            <wp:effectExtent l="0" t="0" r="4445"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cstate="print"/>
                    <a:stretch>
                      <a:fillRect/>
                    </a:stretch>
                  </pic:blipFill>
                  <pic:spPr>
                    <a:xfrm>
                      <a:off x="0" y="0"/>
                      <a:ext cx="3478849" cy="2187956"/>
                    </a:xfrm>
                    <a:prstGeom prst="rect">
                      <a:avLst/>
                    </a:prstGeom>
                  </pic:spPr>
                </pic:pic>
              </a:graphicData>
            </a:graphic>
          </wp:inline>
        </w:drawing>
      </w:r>
    </w:p>
    <w:p w14:paraId="170A86FD" w14:textId="77777777" w:rsidR="003127EE" w:rsidRPr="00A45053" w:rsidRDefault="003127EE" w:rsidP="00A45053">
      <w:pPr>
        <w:pStyle w:val="4"/>
        <w:spacing w:line="360" w:lineRule="auto"/>
        <w:rPr>
          <w:sz w:val="24"/>
          <w:szCs w:val="24"/>
        </w:rPr>
      </w:pPr>
      <w:r w:rsidRPr="00A45053">
        <w:rPr>
          <w:rFonts w:hint="eastAsia"/>
          <w:sz w:val="24"/>
          <w:szCs w:val="24"/>
        </w:rPr>
        <w:t>车辆运营状态</w:t>
      </w:r>
    </w:p>
    <w:p w14:paraId="09E95761" w14:textId="77777777" w:rsidR="003127EE" w:rsidRPr="00A45053" w:rsidRDefault="003127EE"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当一个车辆到达始发站开始拉送乘客，该车辆便为运营中，当车辆离开线路回库时为非运营状态，可以修改车辆的运营情况，时刻显示车辆状态，保障线路运营。</w:t>
      </w:r>
    </w:p>
    <w:p w14:paraId="57C9D1F2" w14:textId="77777777" w:rsidR="003127EE" w:rsidRPr="00A45053" w:rsidRDefault="003127EE" w:rsidP="00A45053">
      <w:pPr>
        <w:spacing w:line="360" w:lineRule="auto"/>
        <w:rPr>
          <w:rFonts w:ascii="宋体" w:eastAsia="宋体" w:hAnsi="宋体"/>
          <w:sz w:val="24"/>
          <w:szCs w:val="24"/>
        </w:rPr>
      </w:pPr>
      <w:r w:rsidRPr="00A45053">
        <w:rPr>
          <w:rFonts w:ascii="宋体" w:eastAsia="宋体" w:hAnsi="宋体"/>
          <w:noProof/>
          <w:sz w:val="24"/>
          <w:szCs w:val="24"/>
        </w:rPr>
        <w:drawing>
          <wp:inline distT="0" distB="0" distL="0" distR="0" wp14:anchorId="1445FF1F" wp14:editId="5C590CF8">
            <wp:extent cx="5274310" cy="1092551"/>
            <wp:effectExtent l="0" t="0" r="2540" b="0"/>
            <wp:docPr id="23" name="图片 23" descr="C:\Users\d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z\Desktop\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092551"/>
                    </a:xfrm>
                    <a:prstGeom prst="rect">
                      <a:avLst/>
                    </a:prstGeom>
                    <a:noFill/>
                    <a:ln>
                      <a:noFill/>
                    </a:ln>
                  </pic:spPr>
                </pic:pic>
              </a:graphicData>
            </a:graphic>
          </wp:inline>
        </w:drawing>
      </w:r>
    </w:p>
    <w:p w14:paraId="7488031C" w14:textId="77777777" w:rsidR="007E2F8B" w:rsidRPr="00A45053" w:rsidRDefault="007E2F8B" w:rsidP="00A45053">
      <w:pPr>
        <w:pStyle w:val="4"/>
        <w:spacing w:line="360" w:lineRule="auto"/>
        <w:rPr>
          <w:sz w:val="24"/>
          <w:szCs w:val="24"/>
        </w:rPr>
      </w:pPr>
      <w:r w:rsidRPr="00A45053">
        <w:rPr>
          <w:rFonts w:hint="eastAsia"/>
          <w:sz w:val="24"/>
          <w:szCs w:val="24"/>
        </w:rPr>
        <w:t>轨迹回放</w:t>
      </w:r>
    </w:p>
    <w:p w14:paraId="20EC2CFB" w14:textId="77777777" w:rsidR="007E2F8B" w:rsidRPr="00A45053" w:rsidRDefault="007E2F8B"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可分时间、分线路和车辆号查询车辆运行轨迹，在车辆轨迹回放同时显现车辆的运营状态、站号、司机工号，进出站信息，站间里程等信息。</w:t>
      </w:r>
    </w:p>
    <w:p w14:paraId="1F864A90" w14:textId="77777777" w:rsidR="007E2F8B" w:rsidRPr="00A45053" w:rsidRDefault="007E2F8B" w:rsidP="00A45053">
      <w:pPr>
        <w:spacing w:line="360" w:lineRule="auto"/>
        <w:ind w:firstLineChars="600" w:firstLine="1440"/>
        <w:rPr>
          <w:rFonts w:ascii="宋体" w:eastAsia="宋体" w:hAnsi="宋体"/>
          <w:sz w:val="24"/>
          <w:szCs w:val="24"/>
        </w:rPr>
      </w:pPr>
      <w:r w:rsidRPr="00A45053">
        <w:rPr>
          <w:rFonts w:ascii="宋体" w:eastAsia="宋体" w:hAnsi="宋体"/>
          <w:noProof/>
          <w:sz w:val="24"/>
          <w:szCs w:val="24"/>
        </w:rPr>
        <w:lastRenderedPageBreak/>
        <w:drawing>
          <wp:inline distT="0" distB="0" distL="0" distR="0" wp14:anchorId="5F537596" wp14:editId="1FD2E020">
            <wp:extent cx="3708400" cy="291465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4" cstate="print"/>
                    <a:stretch>
                      <a:fillRect/>
                    </a:stretch>
                  </pic:blipFill>
                  <pic:spPr>
                    <a:xfrm>
                      <a:off x="0" y="0"/>
                      <a:ext cx="3708591" cy="2914800"/>
                    </a:xfrm>
                    <a:prstGeom prst="rect">
                      <a:avLst/>
                    </a:prstGeom>
                  </pic:spPr>
                </pic:pic>
              </a:graphicData>
            </a:graphic>
          </wp:inline>
        </w:drawing>
      </w:r>
    </w:p>
    <w:p w14:paraId="7DE744AF" w14:textId="77777777" w:rsidR="007E2F8B" w:rsidRPr="00A45053" w:rsidRDefault="007E2F8B" w:rsidP="00A45053">
      <w:pPr>
        <w:pStyle w:val="4"/>
        <w:spacing w:line="360" w:lineRule="auto"/>
        <w:rPr>
          <w:sz w:val="24"/>
          <w:szCs w:val="24"/>
        </w:rPr>
      </w:pPr>
      <w:r w:rsidRPr="00A45053">
        <w:rPr>
          <w:rFonts w:hint="eastAsia"/>
          <w:sz w:val="24"/>
          <w:szCs w:val="24"/>
        </w:rPr>
        <w:t>基础数据</w:t>
      </w:r>
      <w:r w:rsidRPr="00A45053">
        <w:rPr>
          <w:sz w:val="24"/>
          <w:szCs w:val="24"/>
        </w:rPr>
        <w:t>管理</w:t>
      </w:r>
    </w:p>
    <w:p w14:paraId="2C42EDA1" w14:textId="77777777" w:rsidR="007E2F8B" w:rsidRPr="00A45053" w:rsidRDefault="007E2F8B"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主要包括车辆信息管理，人员信息管理，站点信息管理，线路信息管理。</w:t>
      </w:r>
    </w:p>
    <w:p w14:paraId="1EA2FD4D" w14:textId="77777777" w:rsidR="007E2F8B" w:rsidRPr="00A45053" w:rsidRDefault="007E2F8B"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车辆信息模块：查询、删除、添加、修改。</w:t>
      </w:r>
    </w:p>
    <w:p w14:paraId="6DDC3535" w14:textId="77777777" w:rsidR="007E2F8B" w:rsidRPr="00A45053" w:rsidRDefault="007E2F8B" w:rsidP="00A45053">
      <w:pPr>
        <w:spacing w:line="360" w:lineRule="auto"/>
        <w:ind w:firstLine="480"/>
        <w:rPr>
          <w:rFonts w:ascii="宋体" w:eastAsia="宋体" w:hAnsi="宋体"/>
          <w:sz w:val="24"/>
          <w:szCs w:val="24"/>
        </w:rPr>
      </w:pPr>
      <w:r w:rsidRPr="00A45053">
        <w:rPr>
          <w:rFonts w:ascii="宋体" w:eastAsia="宋体" w:hAnsi="宋体" w:hint="eastAsia"/>
          <w:sz w:val="24"/>
          <w:szCs w:val="24"/>
        </w:rPr>
        <w:t>人员信息管理：查询、删除、添加、修改。</w:t>
      </w:r>
    </w:p>
    <w:p w14:paraId="33F221F9" w14:textId="77777777" w:rsidR="007E2F8B" w:rsidRPr="00A45053" w:rsidRDefault="007E2F8B" w:rsidP="00A45053">
      <w:pPr>
        <w:spacing w:line="360" w:lineRule="auto"/>
        <w:ind w:firstLine="480"/>
        <w:rPr>
          <w:rFonts w:ascii="宋体" w:eastAsia="宋体" w:hAnsi="宋体"/>
          <w:sz w:val="24"/>
          <w:szCs w:val="24"/>
        </w:rPr>
      </w:pPr>
      <w:r w:rsidRPr="00A45053">
        <w:rPr>
          <w:rFonts w:ascii="宋体" w:eastAsia="宋体" w:hAnsi="宋体" w:hint="eastAsia"/>
          <w:sz w:val="24"/>
          <w:szCs w:val="24"/>
        </w:rPr>
        <w:t>站点信息管理；查询、删除、添加、修改。</w:t>
      </w:r>
    </w:p>
    <w:p w14:paraId="6B0E20B3" w14:textId="77777777" w:rsidR="007E2F8B" w:rsidRPr="00A45053" w:rsidRDefault="007E2F8B" w:rsidP="00A45053">
      <w:pPr>
        <w:spacing w:line="360" w:lineRule="auto"/>
        <w:ind w:firstLine="480"/>
        <w:rPr>
          <w:rFonts w:ascii="宋体" w:eastAsia="宋体" w:hAnsi="宋体"/>
          <w:sz w:val="24"/>
          <w:szCs w:val="24"/>
        </w:rPr>
      </w:pPr>
      <w:r w:rsidRPr="00A45053">
        <w:rPr>
          <w:rFonts w:ascii="宋体" w:eastAsia="宋体" w:hAnsi="宋体" w:hint="eastAsia"/>
          <w:sz w:val="24"/>
          <w:szCs w:val="24"/>
        </w:rPr>
        <w:t>线路信息管理：查询、删除、添加、修改。</w:t>
      </w:r>
    </w:p>
    <w:p w14:paraId="18096BAA" w14:textId="77777777" w:rsidR="007E2F8B" w:rsidRPr="00A45053" w:rsidRDefault="007E2F8B" w:rsidP="00A45053">
      <w:pPr>
        <w:spacing w:line="360" w:lineRule="auto"/>
        <w:ind w:firstLineChars="550" w:firstLine="1320"/>
        <w:rPr>
          <w:rFonts w:ascii="宋体" w:eastAsia="宋体" w:hAnsi="宋体"/>
          <w:sz w:val="24"/>
          <w:szCs w:val="24"/>
        </w:rPr>
      </w:pPr>
      <w:r w:rsidRPr="00A45053">
        <w:rPr>
          <w:rFonts w:ascii="宋体" w:eastAsia="宋体" w:hAnsi="宋体"/>
          <w:noProof/>
          <w:sz w:val="24"/>
          <w:szCs w:val="24"/>
        </w:rPr>
        <w:drawing>
          <wp:inline distT="0" distB="0" distL="0" distR="0" wp14:anchorId="77ECDCED" wp14:editId="54E45DDE">
            <wp:extent cx="4000500" cy="187960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5" cstate="print"/>
                    <a:stretch>
                      <a:fillRect/>
                    </a:stretch>
                  </pic:blipFill>
                  <pic:spPr>
                    <a:xfrm>
                      <a:off x="0" y="0"/>
                      <a:ext cx="4000706" cy="1879697"/>
                    </a:xfrm>
                    <a:prstGeom prst="rect">
                      <a:avLst/>
                    </a:prstGeom>
                  </pic:spPr>
                </pic:pic>
              </a:graphicData>
            </a:graphic>
          </wp:inline>
        </w:drawing>
      </w:r>
    </w:p>
    <w:p w14:paraId="3C741D51" w14:textId="77777777" w:rsidR="007E2F8B" w:rsidRPr="00A45053" w:rsidRDefault="007E2F8B" w:rsidP="00A45053">
      <w:pPr>
        <w:spacing w:line="360" w:lineRule="auto"/>
        <w:ind w:firstLineChars="550" w:firstLine="1320"/>
        <w:rPr>
          <w:rFonts w:ascii="宋体" w:eastAsia="宋体" w:hAnsi="宋体"/>
          <w:sz w:val="24"/>
          <w:szCs w:val="24"/>
        </w:rPr>
      </w:pPr>
      <w:r w:rsidRPr="00A45053">
        <w:rPr>
          <w:rFonts w:ascii="宋体" w:eastAsia="宋体" w:hAnsi="宋体" w:hint="eastAsia"/>
          <w:sz w:val="24"/>
          <w:szCs w:val="24"/>
        </w:rPr>
        <w:t xml:space="preserve">                        车辆信息</w:t>
      </w:r>
    </w:p>
    <w:p w14:paraId="4D958DFB" w14:textId="77777777" w:rsidR="007E2F8B" w:rsidRPr="00A45053" w:rsidRDefault="007E2F8B" w:rsidP="00A45053">
      <w:pPr>
        <w:spacing w:line="360" w:lineRule="auto"/>
        <w:ind w:firstLineChars="550" w:firstLine="1320"/>
        <w:rPr>
          <w:rFonts w:ascii="宋体" w:eastAsia="宋体" w:hAnsi="宋体"/>
          <w:sz w:val="24"/>
          <w:szCs w:val="24"/>
        </w:rPr>
      </w:pPr>
      <w:r w:rsidRPr="00A45053">
        <w:rPr>
          <w:rFonts w:ascii="宋体" w:eastAsia="宋体" w:hAnsi="宋体"/>
          <w:noProof/>
          <w:sz w:val="24"/>
          <w:szCs w:val="24"/>
        </w:rPr>
        <w:lastRenderedPageBreak/>
        <w:drawing>
          <wp:inline distT="0" distB="0" distL="0" distR="0" wp14:anchorId="57F1EB88" wp14:editId="76E5B118">
            <wp:extent cx="4006850" cy="1866900"/>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6" cstate="print"/>
                    <a:stretch>
                      <a:fillRect/>
                    </a:stretch>
                  </pic:blipFill>
                  <pic:spPr>
                    <a:xfrm>
                      <a:off x="0" y="0"/>
                      <a:ext cx="4007056" cy="1866996"/>
                    </a:xfrm>
                    <a:prstGeom prst="rect">
                      <a:avLst/>
                    </a:prstGeom>
                  </pic:spPr>
                </pic:pic>
              </a:graphicData>
            </a:graphic>
          </wp:inline>
        </w:drawing>
      </w:r>
    </w:p>
    <w:p w14:paraId="7D74C30D" w14:textId="77777777" w:rsidR="007E2F8B" w:rsidRPr="00A45053" w:rsidRDefault="007E2F8B" w:rsidP="00A45053">
      <w:pPr>
        <w:spacing w:line="360" w:lineRule="auto"/>
        <w:ind w:firstLineChars="550" w:firstLine="1320"/>
        <w:rPr>
          <w:rFonts w:ascii="宋体" w:eastAsia="宋体" w:hAnsi="宋体"/>
          <w:sz w:val="24"/>
          <w:szCs w:val="24"/>
        </w:rPr>
      </w:pPr>
      <w:r w:rsidRPr="00A45053">
        <w:rPr>
          <w:rFonts w:ascii="宋体" w:eastAsia="宋体" w:hAnsi="宋体" w:hint="eastAsia"/>
          <w:sz w:val="24"/>
          <w:szCs w:val="24"/>
        </w:rPr>
        <w:t xml:space="preserve">                         人员信息</w:t>
      </w:r>
    </w:p>
    <w:p w14:paraId="036BC702" w14:textId="77777777" w:rsidR="007E2F8B" w:rsidRPr="00A45053" w:rsidRDefault="003127EE" w:rsidP="00A45053">
      <w:pPr>
        <w:pStyle w:val="4"/>
        <w:spacing w:line="360" w:lineRule="auto"/>
        <w:rPr>
          <w:sz w:val="24"/>
          <w:szCs w:val="24"/>
        </w:rPr>
      </w:pPr>
      <w:r w:rsidRPr="00A45053">
        <w:rPr>
          <w:rFonts w:hint="eastAsia"/>
          <w:sz w:val="24"/>
          <w:szCs w:val="24"/>
        </w:rPr>
        <w:t>公交车辆</w:t>
      </w:r>
      <w:r w:rsidRPr="00A45053">
        <w:rPr>
          <w:sz w:val="24"/>
          <w:szCs w:val="24"/>
        </w:rPr>
        <w:t>定位</w:t>
      </w:r>
    </w:p>
    <w:p w14:paraId="58BE3FD0" w14:textId="77777777" w:rsidR="007E2F8B" w:rsidRPr="00A45053" w:rsidRDefault="007E2F8B" w:rsidP="00A45053">
      <w:pPr>
        <w:spacing w:line="360" w:lineRule="auto"/>
        <w:ind w:firstLine="420"/>
        <w:rPr>
          <w:rFonts w:ascii="宋体" w:eastAsia="宋体" w:hAnsi="宋体"/>
          <w:sz w:val="24"/>
          <w:szCs w:val="24"/>
        </w:rPr>
      </w:pPr>
      <w:r w:rsidRPr="00A45053">
        <w:rPr>
          <w:rFonts w:ascii="宋体" w:eastAsia="宋体" w:hAnsi="宋体" w:hint="eastAsia"/>
          <w:sz w:val="24"/>
          <w:szCs w:val="24"/>
        </w:rPr>
        <w:t>后台管理系统显示各个路线的公交车的预定行驶路线和站点，定位各辆公交车当前所处的位置。</w:t>
      </w:r>
    </w:p>
    <w:p w14:paraId="15A2EF39" w14:textId="77777777" w:rsidR="007E2F8B" w:rsidRPr="00A45053" w:rsidRDefault="007E2F8B" w:rsidP="00A45053">
      <w:pPr>
        <w:pStyle w:val="3"/>
        <w:spacing w:line="360" w:lineRule="auto"/>
        <w:rPr>
          <w:sz w:val="24"/>
          <w:szCs w:val="24"/>
        </w:rPr>
      </w:pPr>
      <w:r w:rsidRPr="00A45053">
        <w:rPr>
          <w:rFonts w:hint="eastAsia"/>
          <w:sz w:val="24"/>
          <w:szCs w:val="24"/>
        </w:rPr>
        <w:t>智能车站管理</w:t>
      </w:r>
      <w:r w:rsidRPr="00A45053">
        <w:rPr>
          <w:sz w:val="24"/>
          <w:szCs w:val="24"/>
        </w:rPr>
        <w:t>系统</w:t>
      </w:r>
    </w:p>
    <w:p w14:paraId="26C01D53" w14:textId="77777777" w:rsidR="00BA099E" w:rsidRPr="00A45053" w:rsidRDefault="00BA099E" w:rsidP="00A45053">
      <w:pPr>
        <w:pStyle w:val="4"/>
        <w:spacing w:line="360" w:lineRule="auto"/>
        <w:rPr>
          <w:sz w:val="24"/>
          <w:szCs w:val="24"/>
        </w:rPr>
      </w:pPr>
      <w:r w:rsidRPr="00A45053">
        <w:rPr>
          <w:rFonts w:hint="eastAsia"/>
          <w:sz w:val="24"/>
          <w:szCs w:val="24"/>
        </w:rPr>
        <w:t>轨迹回放</w:t>
      </w:r>
    </w:p>
    <w:p w14:paraId="3331B4CC" w14:textId="77777777" w:rsidR="00BA099E" w:rsidRPr="00A45053" w:rsidRDefault="00BA099E"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可分时间、分线路和车辆号查询车辆运行轨迹，在车辆轨迹回放同时显现车辆的运营状态、站号、司机工号，进出站信息，站间里程等信息。</w:t>
      </w:r>
    </w:p>
    <w:p w14:paraId="14F1C011" w14:textId="77777777" w:rsidR="00BA099E" w:rsidRPr="00A45053" w:rsidRDefault="00BA099E" w:rsidP="00A45053">
      <w:pPr>
        <w:pStyle w:val="4"/>
        <w:spacing w:line="360" w:lineRule="auto"/>
        <w:rPr>
          <w:sz w:val="24"/>
          <w:szCs w:val="24"/>
        </w:rPr>
      </w:pPr>
      <w:r w:rsidRPr="00A45053">
        <w:rPr>
          <w:rFonts w:hint="eastAsia"/>
          <w:sz w:val="24"/>
          <w:szCs w:val="24"/>
        </w:rPr>
        <w:t>发车提醒</w:t>
      </w:r>
    </w:p>
    <w:p w14:paraId="19620A5E" w14:textId="77777777" w:rsidR="00BA099E" w:rsidRPr="00A45053" w:rsidRDefault="00BA099E"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发车提醒模块提供设定发车提醒事件，当到达提醒时间如车辆不在始发站则弹出窗口提示。</w:t>
      </w:r>
    </w:p>
    <w:p w14:paraId="613488D8" w14:textId="77777777" w:rsidR="007E2F8B" w:rsidRPr="00A45053" w:rsidRDefault="007E2F8B" w:rsidP="00A45053">
      <w:pPr>
        <w:pStyle w:val="4"/>
        <w:spacing w:line="360" w:lineRule="auto"/>
        <w:rPr>
          <w:sz w:val="24"/>
          <w:szCs w:val="24"/>
        </w:rPr>
      </w:pPr>
      <w:r w:rsidRPr="00A45053">
        <w:rPr>
          <w:rFonts w:hint="eastAsia"/>
          <w:sz w:val="24"/>
          <w:szCs w:val="24"/>
        </w:rPr>
        <w:t>基础数据</w:t>
      </w:r>
    </w:p>
    <w:p w14:paraId="3772B85C" w14:textId="77777777" w:rsidR="007E2F8B" w:rsidRPr="00A45053" w:rsidRDefault="007E2F8B"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主要包括车辆信息管理，人员信息管理，站点信息管理，线路信息管理。</w:t>
      </w:r>
    </w:p>
    <w:p w14:paraId="47177EDB" w14:textId="77777777" w:rsidR="007E2F8B" w:rsidRPr="00A45053" w:rsidRDefault="007E2F8B"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车辆信息模块：查询、删除、添加、修改。</w:t>
      </w:r>
    </w:p>
    <w:p w14:paraId="6B6A84CD" w14:textId="77777777" w:rsidR="007E2F8B" w:rsidRPr="00A45053" w:rsidRDefault="007E2F8B" w:rsidP="00A45053">
      <w:pPr>
        <w:spacing w:line="360" w:lineRule="auto"/>
        <w:ind w:firstLine="480"/>
        <w:rPr>
          <w:rFonts w:ascii="宋体" w:eastAsia="宋体" w:hAnsi="宋体"/>
          <w:sz w:val="24"/>
          <w:szCs w:val="24"/>
        </w:rPr>
      </w:pPr>
      <w:r w:rsidRPr="00A45053">
        <w:rPr>
          <w:rFonts w:ascii="宋体" w:eastAsia="宋体" w:hAnsi="宋体" w:hint="eastAsia"/>
          <w:sz w:val="24"/>
          <w:szCs w:val="24"/>
        </w:rPr>
        <w:t>人员信息管理：查询、删除、添加、修改。</w:t>
      </w:r>
    </w:p>
    <w:p w14:paraId="7075A63A" w14:textId="77777777" w:rsidR="007E2F8B" w:rsidRPr="00A45053" w:rsidRDefault="007E2F8B" w:rsidP="00A45053">
      <w:pPr>
        <w:spacing w:line="360" w:lineRule="auto"/>
        <w:ind w:firstLine="480"/>
        <w:rPr>
          <w:rFonts w:ascii="宋体" w:eastAsia="宋体" w:hAnsi="宋体"/>
          <w:sz w:val="24"/>
          <w:szCs w:val="24"/>
        </w:rPr>
      </w:pPr>
      <w:r w:rsidRPr="00A45053">
        <w:rPr>
          <w:rFonts w:ascii="宋体" w:eastAsia="宋体" w:hAnsi="宋体" w:hint="eastAsia"/>
          <w:sz w:val="24"/>
          <w:szCs w:val="24"/>
        </w:rPr>
        <w:t>站点信息管理；查询、删除、添加、修改。</w:t>
      </w:r>
    </w:p>
    <w:p w14:paraId="6C7705B7" w14:textId="77777777" w:rsidR="007E2F8B" w:rsidRPr="00A45053" w:rsidRDefault="007E2F8B" w:rsidP="00A45053">
      <w:pPr>
        <w:spacing w:line="360" w:lineRule="auto"/>
        <w:ind w:firstLine="480"/>
        <w:rPr>
          <w:rFonts w:ascii="宋体" w:eastAsia="宋体" w:hAnsi="宋体"/>
          <w:sz w:val="24"/>
          <w:szCs w:val="24"/>
        </w:rPr>
      </w:pPr>
      <w:r w:rsidRPr="00A45053">
        <w:rPr>
          <w:rFonts w:ascii="宋体" w:eastAsia="宋体" w:hAnsi="宋体" w:hint="eastAsia"/>
          <w:sz w:val="24"/>
          <w:szCs w:val="24"/>
        </w:rPr>
        <w:lastRenderedPageBreak/>
        <w:t>线路信息管理：查询、删除、添加、修改。</w:t>
      </w:r>
    </w:p>
    <w:p w14:paraId="2D23270E" w14:textId="77777777" w:rsidR="007E2F8B" w:rsidRPr="00A45053" w:rsidRDefault="007E2F8B" w:rsidP="00A45053">
      <w:pPr>
        <w:pStyle w:val="4"/>
        <w:spacing w:line="360" w:lineRule="auto"/>
        <w:rPr>
          <w:sz w:val="24"/>
          <w:szCs w:val="24"/>
        </w:rPr>
      </w:pPr>
      <w:commentRangeStart w:id="39"/>
      <w:r w:rsidRPr="00A45053">
        <w:rPr>
          <w:rFonts w:hint="eastAsia"/>
          <w:sz w:val="24"/>
          <w:szCs w:val="24"/>
        </w:rPr>
        <w:t>汽车站</w:t>
      </w:r>
      <w:r w:rsidRPr="00A45053">
        <w:rPr>
          <w:sz w:val="24"/>
          <w:szCs w:val="24"/>
        </w:rPr>
        <w:t>监控</w:t>
      </w:r>
      <w:commentRangeEnd w:id="39"/>
      <w:r w:rsidR="00B10F89">
        <w:rPr>
          <w:rStyle w:val="af2"/>
          <w:rFonts w:asciiTheme="minorHAnsi" w:eastAsiaTheme="minorEastAsia" w:hAnsiTheme="minorHAnsi" w:cstheme="minorBidi"/>
          <w:b w:val="0"/>
          <w:bCs w:val="0"/>
        </w:rPr>
        <w:commentReference w:id="39"/>
      </w:r>
    </w:p>
    <w:p w14:paraId="389E1B61" w14:textId="77777777" w:rsidR="007E2F8B" w:rsidRPr="00A45053" w:rsidRDefault="007E2F8B"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将昌乐汽车站的现有视频监控信息整合到后台管理系统，实时获得相关车辆安检，车站出入口，大厅乘车人员及行李物品安检的视频信息。</w:t>
      </w:r>
    </w:p>
    <w:p w14:paraId="248D232B" w14:textId="77777777" w:rsidR="007E2F8B" w:rsidRPr="00A45053" w:rsidRDefault="007E2F8B" w:rsidP="00A45053">
      <w:pPr>
        <w:pStyle w:val="4"/>
        <w:spacing w:line="360" w:lineRule="auto"/>
        <w:rPr>
          <w:sz w:val="24"/>
          <w:szCs w:val="24"/>
        </w:rPr>
      </w:pPr>
      <w:commentRangeStart w:id="40"/>
      <w:r w:rsidRPr="00A45053">
        <w:rPr>
          <w:rFonts w:hint="eastAsia"/>
          <w:sz w:val="24"/>
          <w:szCs w:val="24"/>
        </w:rPr>
        <w:t>托运物品</w:t>
      </w:r>
      <w:r w:rsidRPr="00A45053">
        <w:rPr>
          <w:sz w:val="24"/>
          <w:szCs w:val="24"/>
        </w:rPr>
        <w:t>监控</w:t>
      </w:r>
      <w:commentRangeEnd w:id="40"/>
      <w:r w:rsidR="00B44ED5">
        <w:rPr>
          <w:rStyle w:val="af2"/>
          <w:rFonts w:asciiTheme="minorHAnsi" w:eastAsiaTheme="minorEastAsia" w:hAnsiTheme="minorHAnsi" w:cstheme="minorBidi"/>
          <w:b w:val="0"/>
          <w:bCs w:val="0"/>
        </w:rPr>
        <w:commentReference w:id="40"/>
      </w:r>
    </w:p>
    <w:p w14:paraId="558AF4AC" w14:textId="77777777" w:rsidR="007E2F8B" w:rsidRPr="00A45053" w:rsidRDefault="007E2F8B"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托运物品的视频信息实时传送到后台管理系统。</w:t>
      </w:r>
    </w:p>
    <w:p w14:paraId="4ED95256" w14:textId="77777777" w:rsidR="00BA099E" w:rsidRPr="00B44ED5" w:rsidRDefault="00BA099E" w:rsidP="00A45053">
      <w:pPr>
        <w:pStyle w:val="4"/>
        <w:spacing w:line="360" w:lineRule="auto"/>
        <w:rPr>
          <w:sz w:val="24"/>
          <w:szCs w:val="24"/>
          <w:highlight w:val="yellow"/>
          <w:rPrChange w:id="41" w:author="952295572@qq.com" w:date="2018-10-19T18:02:00Z">
            <w:rPr>
              <w:sz w:val="24"/>
              <w:szCs w:val="24"/>
            </w:rPr>
          </w:rPrChange>
        </w:rPr>
      </w:pPr>
      <w:commentRangeStart w:id="42"/>
      <w:r w:rsidRPr="00B44ED5">
        <w:rPr>
          <w:rFonts w:hint="eastAsia"/>
          <w:sz w:val="24"/>
          <w:szCs w:val="24"/>
          <w:highlight w:val="yellow"/>
          <w:rPrChange w:id="43" w:author="952295572@qq.com" w:date="2018-10-19T18:02:00Z">
            <w:rPr>
              <w:rFonts w:hint="eastAsia"/>
              <w:sz w:val="24"/>
              <w:szCs w:val="24"/>
            </w:rPr>
          </w:rPrChange>
        </w:rPr>
        <w:t>信息发布</w:t>
      </w:r>
      <w:commentRangeEnd w:id="42"/>
      <w:r w:rsidR="00B44ED5">
        <w:rPr>
          <w:rStyle w:val="af2"/>
          <w:rFonts w:asciiTheme="minorHAnsi" w:eastAsiaTheme="minorEastAsia" w:hAnsiTheme="minorHAnsi" w:cstheme="minorBidi"/>
          <w:b w:val="0"/>
          <w:bCs w:val="0"/>
        </w:rPr>
        <w:commentReference w:id="42"/>
      </w:r>
    </w:p>
    <w:p w14:paraId="02387DA5" w14:textId="77777777" w:rsidR="00BA099E" w:rsidRPr="00A45053" w:rsidRDefault="00BA099E" w:rsidP="00A45053">
      <w:pPr>
        <w:spacing w:line="360" w:lineRule="auto"/>
        <w:ind w:firstLine="420"/>
        <w:rPr>
          <w:rFonts w:ascii="宋体" w:eastAsia="宋体" w:hAnsi="宋体"/>
          <w:sz w:val="24"/>
          <w:szCs w:val="24"/>
        </w:rPr>
      </w:pPr>
      <w:r w:rsidRPr="00A45053">
        <w:rPr>
          <w:rFonts w:ascii="宋体" w:eastAsia="宋体" w:hAnsi="宋体" w:hint="eastAsia"/>
          <w:sz w:val="24"/>
          <w:szCs w:val="24"/>
        </w:rPr>
        <w:t>汽车站关闭通知。</w:t>
      </w:r>
    </w:p>
    <w:p w14:paraId="4C38D298" w14:textId="7E4C6A3A" w:rsidR="00BA099E" w:rsidRPr="00A45053" w:rsidRDefault="00BA099E" w:rsidP="00A45053">
      <w:pPr>
        <w:spacing w:line="360" w:lineRule="auto"/>
        <w:ind w:firstLine="420"/>
        <w:rPr>
          <w:rFonts w:ascii="宋体" w:eastAsia="宋体" w:hAnsi="宋体"/>
          <w:sz w:val="24"/>
          <w:szCs w:val="24"/>
        </w:rPr>
      </w:pPr>
      <w:del w:id="44" w:author="952295572@qq.com" w:date="2018-10-19T18:02:00Z">
        <w:r w:rsidRPr="00A45053" w:rsidDel="00B44ED5">
          <w:rPr>
            <w:rFonts w:ascii="宋体" w:eastAsia="宋体" w:hAnsi="宋体" w:hint="eastAsia"/>
            <w:sz w:val="24"/>
            <w:szCs w:val="24"/>
          </w:rPr>
          <w:delText>将昌乐</w:delText>
        </w:r>
        <w:r w:rsidRPr="00B44ED5" w:rsidDel="00B44ED5">
          <w:rPr>
            <w:rFonts w:ascii="宋体" w:eastAsia="宋体" w:hAnsi="宋体" w:hint="eastAsia"/>
            <w:color w:val="FF0000"/>
            <w:sz w:val="24"/>
            <w:szCs w:val="24"/>
            <w:rPrChange w:id="45" w:author="952295572@qq.com" w:date="2018-10-19T18:01:00Z">
              <w:rPr>
                <w:rFonts w:ascii="宋体" w:eastAsia="宋体" w:hAnsi="宋体" w:hint="eastAsia"/>
                <w:sz w:val="24"/>
                <w:szCs w:val="24"/>
              </w:rPr>
            </w:rPrChange>
          </w:rPr>
          <w:delText>两个公</w:delText>
        </w:r>
        <w:r w:rsidRPr="00B44ED5" w:rsidDel="00B44ED5">
          <w:rPr>
            <w:rFonts w:ascii="宋体" w:eastAsia="宋体" w:hAnsi="宋体" w:hint="eastAsia"/>
            <w:color w:val="FF0000"/>
            <w:sz w:val="24"/>
            <w:szCs w:val="24"/>
            <w:rPrChange w:id="46" w:author="952295572@qq.com" w:date="2018-10-19T17:59:00Z">
              <w:rPr>
                <w:rFonts w:ascii="宋体" w:eastAsia="宋体" w:hAnsi="宋体" w:hint="eastAsia"/>
                <w:sz w:val="24"/>
                <w:szCs w:val="24"/>
              </w:rPr>
            </w:rPrChange>
          </w:rPr>
          <w:delText>交公司车站</w:delText>
        </w:r>
        <w:r w:rsidRPr="00A45053" w:rsidDel="00B44ED5">
          <w:rPr>
            <w:rFonts w:ascii="宋体" w:eastAsia="宋体" w:hAnsi="宋体" w:hint="eastAsia"/>
            <w:sz w:val="24"/>
            <w:szCs w:val="24"/>
          </w:rPr>
          <w:delText>的现有视频监控信息整合到后台管理系统，</w:delText>
        </w:r>
      </w:del>
      <w:r w:rsidRPr="00A45053">
        <w:rPr>
          <w:rFonts w:ascii="宋体" w:eastAsia="宋体" w:hAnsi="宋体" w:hint="eastAsia"/>
          <w:sz w:val="24"/>
          <w:szCs w:val="24"/>
        </w:rPr>
        <w:t>如果遇到特殊天气关闭汽车站做出及时的关闭通知。</w:t>
      </w:r>
    </w:p>
    <w:p w14:paraId="3AF3FF24" w14:textId="77777777" w:rsidR="00BA099E" w:rsidRPr="00A45053" w:rsidRDefault="00BA099E" w:rsidP="00A45053">
      <w:pPr>
        <w:spacing w:line="360" w:lineRule="auto"/>
        <w:ind w:firstLine="420"/>
        <w:rPr>
          <w:rFonts w:ascii="宋体" w:eastAsia="宋体" w:hAnsi="宋体"/>
          <w:sz w:val="24"/>
          <w:szCs w:val="24"/>
        </w:rPr>
      </w:pPr>
      <w:r w:rsidRPr="00A45053">
        <w:rPr>
          <w:rFonts w:ascii="宋体" w:eastAsia="宋体" w:hAnsi="宋体" w:hint="eastAsia"/>
          <w:sz w:val="24"/>
          <w:szCs w:val="24"/>
        </w:rPr>
        <w:t>由交通工作人员筛选信息进行统一发布。</w:t>
      </w:r>
    </w:p>
    <w:p w14:paraId="3D8FE477" w14:textId="77777777" w:rsidR="00BA099E" w:rsidRPr="00B44ED5" w:rsidRDefault="00BA099E" w:rsidP="00A45053">
      <w:pPr>
        <w:pStyle w:val="4"/>
        <w:spacing w:line="360" w:lineRule="auto"/>
        <w:rPr>
          <w:sz w:val="24"/>
          <w:szCs w:val="24"/>
          <w:highlight w:val="yellow"/>
          <w:rPrChange w:id="47" w:author="952295572@qq.com" w:date="2018-10-19T18:02:00Z">
            <w:rPr>
              <w:sz w:val="24"/>
              <w:szCs w:val="24"/>
            </w:rPr>
          </w:rPrChange>
        </w:rPr>
      </w:pPr>
      <w:commentRangeStart w:id="48"/>
      <w:r w:rsidRPr="00B44ED5">
        <w:rPr>
          <w:rFonts w:hint="eastAsia"/>
          <w:sz w:val="24"/>
          <w:szCs w:val="24"/>
          <w:highlight w:val="yellow"/>
          <w:rPrChange w:id="49" w:author="952295572@qq.com" w:date="2018-10-19T18:02:00Z">
            <w:rPr>
              <w:rFonts w:hint="eastAsia"/>
              <w:sz w:val="24"/>
              <w:szCs w:val="24"/>
            </w:rPr>
          </w:rPrChange>
        </w:rPr>
        <w:t>客流量</w:t>
      </w:r>
      <w:commentRangeEnd w:id="48"/>
      <w:r w:rsidR="00B44ED5">
        <w:rPr>
          <w:rStyle w:val="af2"/>
          <w:rFonts w:asciiTheme="minorHAnsi" w:eastAsiaTheme="minorEastAsia" w:hAnsiTheme="minorHAnsi" w:cstheme="minorBidi"/>
          <w:b w:val="0"/>
          <w:bCs w:val="0"/>
        </w:rPr>
        <w:commentReference w:id="48"/>
      </w:r>
      <w:r w:rsidRPr="00B44ED5">
        <w:rPr>
          <w:sz w:val="24"/>
          <w:szCs w:val="24"/>
          <w:highlight w:val="yellow"/>
          <w:rPrChange w:id="50" w:author="952295572@qq.com" w:date="2018-10-19T18:02:00Z">
            <w:rPr>
              <w:sz w:val="24"/>
              <w:szCs w:val="24"/>
            </w:rPr>
          </w:rPrChange>
        </w:rPr>
        <w:t>提醒</w:t>
      </w:r>
    </w:p>
    <w:p w14:paraId="543C81A5" w14:textId="77777777" w:rsidR="00BA099E" w:rsidRPr="00A45053" w:rsidRDefault="00BA099E" w:rsidP="00A45053">
      <w:pPr>
        <w:spacing w:line="360" w:lineRule="auto"/>
        <w:ind w:firstLineChars="150" w:firstLine="360"/>
        <w:rPr>
          <w:rFonts w:ascii="宋体" w:eastAsia="宋体" w:hAnsi="宋体"/>
          <w:sz w:val="24"/>
          <w:szCs w:val="24"/>
        </w:rPr>
      </w:pPr>
      <w:r w:rsidRPr="00A45053">
        <w:rPr>
          <w:rFonts w:ascii="宋体" w:eastAsia="宋体" w:hAnsi="宋体" w:hint="eastAsia"/>
          <w:sz w:val="24"/>
          <w:szCs w:val="24"/>
        </w:rPr>
        <w:t>客流量比较大超过载客量的时候，发出提醒信息。</w:t>
      </w:r>
    </w:p>
    <w:p w14:paraId="30467DAB" w14:textId="77777777" w:rsidR="00273C98" w:rsidRPr="00A45053" w:rsidRDefault="00ED4015" w:rsidP="00A45053">
      <w:pPr>
        <w:pStyle w:val="3"/>
        <w:spacing w:line="360" w:lineRule="auto"/>
        <w:rPr>
          <w:sz w:val="24"/>
          <w:szCs w:val="24"/>
        </w:rPr>
      </w:pPr>
      <w:r w:rsidRPr="00A45053">
        <w:rPr>
          <w:rFonts w:hint="eastAsia"/>
          <w:sz w:val="24"/>
          <w:szCs w:val="24"/>
        </w:rPr>
        <w:t>农村</w:t>
      </w:r>
      <w:r w:rsidR="00273C98" w:rsidRPr="00A45053">
        <w:rPr>
          <w:rFonts w:hint="eastAsia"/>
          <w:sz w:val="24"/>
          <w:szCs w:val="24"/>
        </w:rPr>
        <w:t>物流</w:t>
      </w:r>
      <w:r w:rsidRPr="00A45053">
        <w:rPr>
          <w:rFonts w:hint="eastAsia"/>
          <w:sz w:val="24"/>
          <w:szCs w:val="24"/>
        </w:rPr>
        <w:t>管理</w:t>
      </w:r>
      <w:r w:rsidRPr="00A45053">
        <w:rPr>
          <w:sz w:val="24"/>
          <w:szCs w:val="24"/>
        </w:rPr>
        <w:t>平台</w:t>
      </w:r>
    </w:p>
    <w:p w14:paraId="1B4FE416"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昌乐县物流行业处于成长期，单一物流服务已经无法满足市场需求，未来主要产业特征将向集约化、专业化规模化方向发展。但是目前来看昌乐县物流业务总体发展水平仍处于全国中等，物流业面临诸多严峻挑战，粗放的经营模式未能根本改变、物流行业信息孤岛现象较为突出，各种运输方式的互联互通存在瓶颈。公路货源配货难，实载效率低，社会物流成本居高不下，城乡物流配送集约化成都低，运作方式较为落后，“最后一公里”的问题难以解决。昌乐县各级政府和相关职能部门针对物流行业的决策规划布局主要依靠决策者的经验，缺乏系统性的数据支持，导致行业决策盲点多、难度高、风险打，科学性有待提高。</w:t>
      </w:r>
    </w:p>
    <w:p w14:paraId="62EDE719"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lastRenderedPageBreak/>
        <w:t>为了解决以上问题建议建设覆盖全昌乐县区域的以供需对接为主要目标的智能物流管理系统，结局信息孤岛和信息不对成问题，提高行业集约化程度和诚信水平。该系统分为以下几大模块：</w:t>
      </w:r>
    </w:p>
    <w:p w14:paraId="5BC79261" w14:textId="77777777" w:rsidR="002516DD" w:rsidRPr="00A45053" w:rsidRDefault="002516DD" w:rsidP="00A45053">
      <w:pPr>
        <w:pStyle w:val="4"/>
        <w:spacing w:line="360" w:lineRule="auto"/>
        <w:rPr>
          <w:sz w:val="24"/>
          <w:szCs w:val="24"/>
        </w:rPr>
      </w:pPr>
      <w:bookmarkStart w:id="51" w:name="_Toc511384399"/>
      <w:bookmarkStart w:id="52" w:name="_Toc513218374"/>
      <w:r w:rsidRPr="00A45053">
        <w:rPr>
          <w:rFonts w:hint="eastAsia"/>
          <w:sz w:val="24"/>
          <w:szCs w:val="24"/>
        </w:rPr>
        <w:t>供需信息管理</w:t>
      </w:r>
      <w:bookmarkEnd w:id="51"/>
      <w:bookmarkEnd w:id="52"/>
    </w:p>
    <w:p w14:paraId="12478D73"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用户可以发布自己的需求信息，例如求购某种蔬菜、出售某种水果，同时也可以浏览全部已发布的信息，用户可以浏览全部信息亦可以按照粮食类、果品类</w:t>
      </w:r>
    </w:p>
    <w:p w14:paraId="5E0A3211"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、蔬菜类、禽肉类、水产品、土特产、工艺品、冷鲜类分类查询，同样在发布时也要在这些种类中进行选择。用户也可以对自己已发布的信息进行撤销。</w:t>
      </w:r>
    </w:p>
    <w:p w14:paraId="482FA658" w14:textId="77777777" w:rsidR="002516DD" w:rsidRPr="00A45053" w:rsidRDefault="002516DD" w:rsidP="00A45053">
      <w:pPr>
        <w:pStyle w:val="4"/>
        <w:spacing w:line="360" w:lineRule="auto"/>
        <w:rPr>
          <w:sz w:val="24"/>
          <w:szCs w:val="24"/>
        </w:rPr>
      </w:pPr>
      <w:bookmarkStart w:id="53" w:name="_Toc511384400"/>
      <w:bookmarkStart w:id="54" w:name="_Toc513218375"/>
      <w:r w:rsidRPr="00A45053">
        <w:rPr>
          <w:rFonts w:hint="eastAsia"/>
          <w:sz w:val="24"/>
          <w:szCs w:val="24"/>
        </w:rPr>
        <w:t>公共咨询服务</w:t>
      </w:r>
      <w:bookmarkEnd w:id="53"/>
      <w:bookmarkEnd w:id="54"/>
    </w:p>
    <w:p w14:paraId="670D5495"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提供当下最权威可靠的公共信息，例如最新最热点事件的新闻报道，政府所发布的政策法律规定，物流行业相关的基础知识与实时资讯，物流行业相关的最新统计报告。包含以下功能：</w:t>
      </w:r>
    </w:p>
    <w:p w14:paraId="0572D770"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新闻报道管理：交通局工作人员可以对新闻报道进行发布、删除、已发布新闻报道修改、新闻报道浏览。公众人员只能够浏览新闻信息。</w:t>
      </w:r>
    </w:p>
    <w:p w14:paraId="21BF881B"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政策法规管理：交通局工作人员可以对政策法规进行发布、删除、已发布政策法规修改、政策法规浏览。公众人员只能够浏览政策法规。</w:t>
      </w:r>
    </w:p>
    <w:p w14:paraId="4BD531EC"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物流资讯管理：交通局工作人员可以对物流资讯进行发布、删除、已发布物流资讯修改、物流资讯浏览。公众人员只能够浏览物流资讯。</w:t>
      </w:r>
    </w:p>
    <w:p w14:paraId="4CE91AD4"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统计报告管理：交通局工作人员可以对统计报告进行发布、删除、已发布统计报告修改、统计报告浏览。公众人员只能够浏览统计报告。</w:t>
      </w:r>
    </w:p>
    <w:p w14:paraId="25B706AB" w14:textId="77777777" w:rsidR="002516DD" w:rsidRPr="00A45053" w:rsidRDefault="002516DD" w:rsidP="00A45053">
      <w:pPr>
        <w:pStyle w:val="4"/>
        <w:spacing w:line="360" w:lineRule="auto"/>
        <w:rPr>
          <w:sz w:val="24"/>
          <w:szCs w:val="24"/>
        </w:rPr>
      </w:pPr>
      <w:bookmarkStart w:id="55" w:name="_Toc511384401"/>
      <w:bookmarkStart w:id="56" w:name="_Toc513218376"/>
      <w:commentRangeStart w:id="57"/>
      <w:r w:rsidRPr="00A45053">
        <w:rPr>
          <w:rFonts w:hint="eastAsia"/>
          <w:sz w:val="24"/>
          <w:szCs w:val="24"/>
        </w:rPr>
        <w:t>电子政务服务</w:t>
      </w:r>
      <w:bookmarkEnd w:id="55"/>
      <w:bookmarkEnd w:id="56"/>
      <w:commentRangeEnd w:id="57"/>
      <w:r w:rsidR="00E93F8C">
        <w:rPr>
          <w:rStyle w:val="af2"/>
          <w:rFonts w:asciiTheme="minorHAnsi" w:eastAsiaTheme="minorEastAsia" w:hAnsiTheme="minorHAnsi" w:cstheme="minorBidi"/>
          <w:b w:val="0"/>
          <w:bCs w:val="0"/>
        </w:rPr>
        <w:commentReference w:id="57"/>
      </w:r>
    </w:p>
    <w:p w14:paraId="798784D1"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面向物流企业提供相关办事指南以及相关事件流程的指引服务，减轻政府相关职责部门的负担，提高事件的处理办理效率。此模块包括以下功能：</w:t>
      </w:r>
    </w:p>
    <w:p w14:paraId="5EFF36B1"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办事指南管理：交通局工作人员可以对办事指南进行发布、删除、已发布办事指南修改、办事指南浏览。</w:t>
      </w:r>
    </w:p>
    <w:p w14:paraId="7FE20C5F"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lastRenderedPageBreak/>
        <w:t>公众人员只能够浏览办事指南。</w:t>
      </w:r>
    </w:p>
    <w:p w14:paraId="1E01A42E" w14:textId="77777777" w:rsidR="002516DD" w:rsidRPr="00A45053" w:rsidRDefault="002516DD" w:rsidP="00A45053">
      <w:pPr>
        <w:pStyle w:val="4"/>
        <w:spacing w:line="360" w:lineRule="auto"/>
        <w:rPr>
          <w:sz w:val="24"/>
          <w:szCs w:val="24"/>
        </w:rPr>
      </w:pPr>
      <w:bookmarkStart w:id="58" w:name="_Toc511384402"/>
      <w:bookmarkStart w:id="59" w:name="_Toc513218377"/>
      <w:r w:rsidRPr="00A45053">
        <w:rPr>
          <w:rFonts w:hint="eastAsia"/>
          <w:sz w:val="24"/>
          <w:szCs w:val="24"/>
        </w:rPr>
        <w:t>行业信息资讯</w:t>
      </w:r>
      <w:bookmarkEnd w:id="58"/>
      <w:bookmarkEnd w:id="59"/>
    </w:p>
    <w:p w14:paraId="4004425E"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提供如采购信息的发布、行业内人才招聘信息学习培训，以及装备转售租赁等行业内急需的专项服务内容。</w:t>
      </w:r>
    </w:p>
    <w:p w14:paraId="7E72D8D3"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采购信息管理：公众人员或物流企业能够浏览采购信息，发布采购信息。交通局工作人员可以对所有采购信息进行删除、浏览。</w:t>
      </w:r>
    </w:p>
    <w:p w14:paraId="16F51E33"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招聘信息管理：公众人员能够浏览招聘信息；物流企业能够浏览、发布采购信息，并且编辑删除用户本身发布信息。交通局工作人员可以对所有招聘信息进行删除、浏览。</w:t>
      </w:r>
    </w:p>
    <w:p w14:paraId="549454A1"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转售租赁管理：公众人员、物流企业能够浏览、发布转售租赁信息，并且编辑删除用户本身发布信息。交通局工作人员可以对所有转售租赁信息进行删除、浏览。</w:t>
      </w:r>
    </w:p>
    <w:p w14:paraId="597F96FA"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历史信息管理：公众人员可以编辑下架用户本身发布信息，浏览查询自己发布过的历史信息记录。</w:t>
      </w:r>
    </w:p>
    <w:p w14:paraId="0ECFE3A5"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物流企业：编辑下级物流企业本身发布信息，浏览查询自己发布过的历史信息记录。</w:t>
      </w:r>
    </w:p>
    <w:p w14:paraId="585CD6DB"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交通局工作人员：可以查询浏览自己的历史信息操作记录。</w:t>
      </w:r>
    </w:p>
    <w:p w14:paraId="7CAB65F3" w14:textId="77777777" w:rsidR="002516DD" w:rsidRPr="00A45053" w:rsidRDefault="002516DD" w:rsidP="00A45053">
      <w:pPr>
        <w:pStyle w:val="4"/>
        <w:spacing w:line="360" w:lineRule="auto"/>
        <w:rPr>
          <w:sz w:val="24"/>
          <w:szCs w:val="24"/>
        </w:rPr>
      </w:pPr>
      <w:bookmarkStart w:id="60" w:name="_Toc513218378"/>
      <w:r w:rsidRPr="00A45053">
        <w:rPr>
          <w:rFonts w:hint="eastAsia"/>
          <w:sz w:val="24"/>
          <w:szCs w:val="24"/>
        </w:rPr>
        <w:t>物流企业信息</w:t>
      </w:r>
      <w:bookmarkEnd w:id="60"/>
    </w:p>
    <w:p w14:paraId="567305AD"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针对与物流企业，包括从事运输、配送等业务的第三方物流企业。提供一个广泛的信息平台供货主查询物流企业信息，利用充足的物流企业信息解决发货难等问题，提高货物的运营效率，促进物流企业的良好竞争。包括以下功能：</w:t>
      </w:r>
    </w:p>
    <w:p w14:paraId="15AD94FE"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物流企业信息检索：货主搜寻浏览物流企业信息，也可以通过运力、按评分等条件查询当前发布的有效物流企业信息，查询到的物流企业会显示企业名称、评分、地址、联系电话、车辆数目等有效信息。</w:t>
      </w:r>
    </w:p>
    <w:p w14:paraId="3F399144" w14:textId="77777777" w:rsidR="002516DD" w:rsidRPr="00A45053" w:rsidRDefault="002516DD" w:rsidP="00A45053">
      <w:pPr>
        <w:spacing w:line="360" w:lineRule="auto"/>
        <w:ind w:firstLineChars="200" w:firstLine="480"/>
        <w:rPr>
          <w:rFonts w:ascii="宋体" w:eastAsia="宋体" w:hAnsi="宋体" w:cs="宋体"/>
          <w:sz w:val="24"/>
          <w:szCs w:val="24"/>
        </w:rPr>
      </w:pPr>
      <w:commentRangeStart w:id="61"/>
      <w:r w:rsidRPr="00A45053">
        <w:rPr>
          <w:rFonts w:ascii="宋体" w:eastAsia="宋体" w:hAnsi="宋体" w:cs="宋体" w:hint="eastAsia"/>
          <w:sz w:val="24"/>
          <w:szCs w:val="24"/>
        </w:rPr>
        <w:t>申诉举报：货运供需双方可能在任何环节发生纠纷，申诉方可以在线提供事项说明和图片证据等相关材料进行举申诉。举报可以举报存在违规、违法或等不</w:t>
      </w:r>
      <w:r w:rsidRPr="00A45053">
        <w:rPr>
          <w:rFonts w:ascii="宋体" w:eastAsia="宋体" w:hAnsi="宋体" w:cs="宋体" w:hint="eastAsia"/>
          <w:sz w:val="24"/>
          <w:szCs w:val="24"/>
        </w:rPr>
        <w:lastRenderedPageBreak/>
        <w:t>正当现象的的货主或物流企业，在举报时用户需要提供相应的证据。</w:t>
      </w:r>
      <w:commentRangeEnd w:id="61"/>
      <w:r w:rsidR="00285E08">
        <w:rPr>
          <w:rStyle w:val="af2"/>
        </w:rPr>
        <w:commentReference w:id="61"/>
      </w:r>
    </w:p>
    <w:p w14:paraId="1E86B200" w14:textId="77777777" w:rsidR="002516DD" w:rsidRPr="00A45053" w:rsidRDefault="002516DD" w:rsidP="00A45053">
      <w:pPr>
        <w:pStyle w:val="4"/>
        <w:numPr>
          <w:ilvl w:val="0"/>
          <w:numId w:val="5"/>
        </w:numPr>
        <w:spacing w:line="360" w:lineRule="auto"/>
        <w:ind w:left="284"/>
        <w:rPr>
          <w:rFonts w:ascii="宋体" w:eastAsia="宋体" w:hAnsi="宋体"/>
          <w:sz w:val="24"/>
          <w:szCs w:val="24"/>
        </w:rPr>
      </w:pPr>
      <w:bookmarkStart w:id="62" w:name="_Toc511384403"/>
      <w:bookmarkStart w:id="63" w:name="_Toc513218379"/>
      <w:r w:rsidRPr="00A45053">
        <w:rPr>
          <w:rFonts w:ascii="宋体" w:eastAsia="宋体" w:hAnsi="宋体" w:hint="eastAsia"/>
          <w:sz w:val="24"/>
          <w:szCs w:val="24"/>
        </w:rPr>
        <w:t>城乡站点管理</w:t>
      </w:r>
      <w:bookmarkEnd w:id="62"/>
      <w:bookmarkEnd w:id="63"/>
    </w:p>
    <w:p w14:paraId="30676ABD" w14:textId="77777777" w:rsidR="002516DD" w:rsidRPr="00A45053" w:rsidRDefault="002516DD" w:rsidP="00A45053">
      <w:pPr>
        <w:spacing w:line="360" w:lineRule="auto"/>
        <w:ind w:firstLineChars="200" w:firstLine="480"/>
        <w:rPr>
          <w:sz w:val="24"/>
          <w:szCs w:val="24"/>
        </w:rPr>
      </w:pPr>
      <w:r w:rsidRPr="00A45053">
        <w:rPr>
          <w:rFonts w:ascii="宋体" w:eastAsia="宋体" w:hAnsi="宋体" w:cs="宋体" w:hint="eastAsia"/>
          <w:sz w:val="24"/>
          <w:szCs w:val="24"/>
        </w:rPr>
        <w:t>为有效的解决最后一公里的配送问题，或者为确保当收货方或发货方存在一些客观因素无法准时发货或进行收货，因此在已有的乡村邮政单位、商店等基础上建立配送中转站点，方便收送货。</w:t>
      </w:r>
    </w:p>
    <w:p w14:paraId="0A76AC1B" w14:textId="77777777" w:rsidR="002516DD" w:rsidRPr="00A45053" w:rsidRDefault="002516DD" w:rsidP="00A45053">
      <w:pPr>
        <w:pStyle w:val="5"/>
        <w:spacing w:line="360" w:lineRule="auto"/>
        <w:rPr>
          <w:szCs w:val="24"/>
        </w:rPr>
      </w:pPr>
      <w:r w:rsidRPr="00A45053">
        <w:rPr>
          <w:rFonts w:hint="eastAsia"/>
          <w:szCs w:val="24"/>
        </w:rPr>
        <w:t>站点信息管理</w:t>
      </w:r>
    </w:p>
    <w:p w14:paraId="05B53A50"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站点管理主要是管理站点的数据信息，能够对站点信息进行编辑，可以查询站点下人员的信息、也可以对这些人员的信息进行编辑。</w:t>
      </w:r>
      <w:r w:rsidRPr="00A45053">
        <w:rPr>
          <w:rFonts w:ascii="宋体" w:eastAsia="宋体" w:hAnsi="宋体" w:cs="宋体"/>
          <w:sz w:val="24"/>
          <w:szCs w:val="24"/>
        </w:rPr>
        <w:t xml:space="preserve"> </w:t>
      </w:r>
    </w:p>
    <w:p w14:paraId="148AD2E0" w14:textId="77777777" w:rsidR="002516DD" w:rsidRPr="00A45053" w:rsidRDefault="002516DD" w:rsidP="00A45053">
      <w:pPr>
        <w:pStyle w:val="5"/>
        <w:spacing w:line="360" w:lineRule="auto"/>
        <w:rPr>
          <w:szCs w:val="24"/>
        </w:rPr>
      </w:pPr>
      <w:commentRangeStart w:id="64"/>
      <w:r w:rsidRPr="00A45053">
        <w:rPr>
          <w:rFonts w:hint="eastAsia"/>
          <w:szCs w:val="24"/>
        </w:rPr>
        <w:t>城乡站点查询</w:t>
      </w:r>
    </w:p>
    <w:p w14:paraId="2CC89D9D"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查询指定的配送站点，点击相应的站点可以显示该站点的详细信息，并且可以结合地图功能显示到该站点的路线。</w:t>
      </w:r>
      <w:commentRangeEnd w:id="64"/>
      <w:r w:rsidR="00AF0785">
        <w:rPr>
          <w:rStyle w:val="af2"/>
        </w:rPr>
        <w:commentReference w:id="64"/>
      </w:r>
    </w:p>
    <w:p w14:paraId="27535964" w14:textId="77777777" w:rsidR="002516DD" w:rsidRPr="00A45053" w:rsidRDefault="002516DD" w:rsidP="00A45053">
      <w:pPr>
        <w:pStyle w:val="5"/>
        <w:spacing w:line="360" w:lineRule="auto"/>
        <w:rPr>
          <w:szCs w:val="24"/>
        </w:rPr>
      </w:pPr>
      <w:r w:rsidRPr="00A45053">
        <w:rPr>
          <w:rFonts w:hint="eastAsia"/>
          <w:szCs w:val="24"/>
        </w:rPr>
        <w:t>城乡站点申报</w:t>
      </w:r>
    </w:p>
    <w:p w14:paraId="43992480"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提交相应的材料等有效证件的相关图片资料进行审核，审核通过后方可成为配送站点。</w:t>
      </w:r>
    </w:p>
    <w:p w14:paraId="651A0DCD" w14:textId="77777777" w:rsidR="002516DD" w:rsidRPr="00A45053" w:rsidRDefault="002516DD" w:rsidP="00A45053">
      <w:pPr>
        <w:pStyle w:val="5"/>
        <w:spacing w:line="360" w:lineRule="auto"/>
        <w:rPr>
          <w:szCs w:val="24"/>
        </w:rPr>
      </w:pPr>
      <w:r w:rsidRPr="00A45053">
        <w:rPr>
          <w:rFonts w:hint="eastAsia"/>
          <w:szCs w:val="24"/>
        </w:rPr>
        <w:t>城乡站点撤销申请</w:t>
      </w:r>
    </w:p>
    <w:p w14:paraId="3390605E"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填写相应的申请材料申请取消配送站点资格。</w:t>
      </w:r>
    </w:p>
    <w:p w14:paraId="44CDC965" w14:textId="77777777" w:rsidR="002516DD" w:rsidRPr="00A45053" w:rsidRDefault="002516DD" w:rsidP="00A45053">
      <w:pPr>
        <w:pStyle w:val="5"/>
        <w:spacing w:line="360" w:lineRule="auto"/>
        <w:rPr>
          <w:szCs w:val="24"/>
        </w:rPr>
      </w:pPr>
      <w:r w:rsidRPr="00A45053">
        <w:rPr>
          <w:rFonts w:hint="eastAsia"/>
          <w:szCs w:val="24"/>
        </w:rPr>
        <w:t>城乡站点相关审核</w:t>
      </w:r>
    </w:p>
    <w:p w14:paraId="25B3F9F7"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对已经提交的申报申请进行人工审核，对申请取消作为配送站点的申请进行审核。</w:t>
      </w:r>
    </w:p>
    <w:p w14:paraId="04893D25" w14:textId="77777777" w:rsidR="002516DD" w:rsidRPr="00A45053" w:rsidRDefault="002516DD" w:rsidP="00A45053">
      <w:pPr>
        <w:pStyle w:val="5"/>
        <w:spacing w:line="360" w:lineRule="auto"/>
        <w:rPr>
          <w:szCs w:val="24"/>
        </w:rPr>
      </w:pPr>
      <w:r w:rsidRPr="00A45053">
        <w:rPr>
          <w:rFonts w:hint="eastAsia"/>
          <w:szCs w:val="24"/>
        </w:rPr>
        <w:lastRenderedPageBreak/>
        <w:t>站点产品出库</w:t>
      </w:r>
    </w:p>
    <w:p w14:paraId="1FFB61B3"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对站点中出库的商品进行登记，需要在线填写出库单据录入出库信息。</w:t>
      </w:r>
    </w:p>
    <w:p w14:paraId="09DFDEC8" w14:textId="77777777" w:rsidR="002516DD" w:rsidRPr="00A45053" w:rsidRDefault="002516DD" w:rsidP="00A45053">
      <w:pPr>
        <w:pStyle w:val="5"/>
        <w:spacing w:line="360" w:lineRule="auto"/>
        <w:rPr>
          <w:szCs w:val="24"/>
        </w:rPr>
      </w:pPr>
      <w:r w:rsidRPr="00A45053">
        <w:rPr>
          <w:rFonts w:hint="eastAsia"/>
          <w:szCs w:val="24"/>
        </w:rPr>
        <w:t>站点产品入库</w:t>
      </w:r>
    </w:p>
    <w:p w14:paraId="6C724E75"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对站点中入库的商品进行登记，需要在线填写出库单据录入入库信息。</w:t>
      </w:r>
    </w:p>
    <w:p w14:paraId="7838DA5B" w14:textId="77777777" w:rsidR="002516DD" w:rsidRPr="00A45053" w:rsidRDefault="002516DD" w:rsidP="00A45053">
      <w:pPr>
        <w:pStyle w:val="4"/>
        <w:spacing w:line="360" w:lineRule="auto"/>
        <w:rPr>
          <w:sz w:val="24"/>
          <w:szCs w:val="24"/>
        </w:rPr>
      </w:pPr>
      <w:bookmarkStart w:id="65" w:name="_Toc511384404"/>
      <w:bookmarkStart w:id="66" w:name="_Toc513218380"/>
      <w:r w:rsidRPr="00A45053">
        <w:rPr>
          <w:rFonts w:hint="eastAsia"/>
          <w:sz w:val="24"/>
          <w:szCs w:val="24"/>
        </w:rPr>
        <w:t>物流订单发布</w:t>
      </w:r>
      <w:bookmarkEnd w:id="65"/>
      <w:bookmarkEnd w:id="66"/>
    </w:p>
    <w:p w14:paraId="381DDF01"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发布运输需求业务信息，供运输企业或有承运业务需求的人员资料信息浏览。</w:t>
      </w:r>
    </w:p>
    <w:p w14:paraId="6D00EC46" w14:textId="77777777" w:rsidR="002516DD" w:rsidRPr="00A45053" w:rsidRDefault="002516DD" w:rsidP="00A45053">
      <w:pPr>
        <w:pStyle w:val="4"/>
        <w:spacing w:line="360" w:lineRule="auto"/>
        <w:rPr>
          <w:sz w:val="24"/>
          <w:szCs w:val="24"/>
        </w:rPr>
      </w:pPr>
      <w:bookmarkStart w:id="67" w:name="_Toc511384405"/>
      <w:bookmarkStart w:id="68" w:name="_Toc513218381"/>
      <w:r w:rsidRPr="00A45053">
        <w:rPr>
          <w:rFonts w:hint="eastAsia"/>
          <w:sz w:val="24"/>
          <w:szCs w:val="24"/>
        </w:rPr>
        <w:t>物流状态查询</w:t>
      </w:r>
      <w:bookmarkEnd w:id="67"/>
      <w:bookmarkEnd w:id="68"/>
    </w:p>
    <w:p w14:paraId="57751B23"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显示在物流平台上购买的物品的物流信息，例如已经到达了哪个站点。显示我在网上购买到的物品的物流信息，从一级站点接收到快件开始显示相关信息，了解快件已经到达哪个站点。</w:t>
      </w:r>
    </w:p>
    <w:p w14:paraId="429EE229" w14:textId="77777777" w:rsidR="002516DD" w:rsidRPr="00A45053" w:rsidRDefault="002516DD" w:rsidP="00A45053">
      <w:pPr>
        <w:pStyle w:val="4"/>
        <w:spacing w:line="360" w:lineRule="auto"/>
        <w:rPr>
          <w:sz w:val="24"/>
          <w:szCs w:val="24"/>
        </w:rPr>
      </w:pPr>
      <w:bookmarkStart w:id="69" w:name="_Toc511384406"/>
      <w:bookmarkStart w:id="70" w:name="_Toc513218382"/>
      <w:r w:rsidRPr="00A45053">
        <w:rPr>
          <w:rFonts w:hint="eastAsia"/>
          <w:sz w:val="24"/>
          <w:szCs w:val="24"/>
        </w:rPr>
        <w:t>历史记录管理</w:t>
      </w:r>
      <w:bookmarkEnd w:id="69"/>
      <w:bookmarkEnd w:id="70"/>
    </w:p>
    <w:p w14:paraId="64570D91"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显示用户的历史记录、例如历史发布的信息、历史的物流订单、以及对这些数据信息进行相应的管理。</w:t>
      </w:r>
    </w:p>
    <w:p w14:paraId="7AB0693C" w14:textId="77777777" w:rsidR="002516DD" w:rsidRPr="00A45053" w:rsidRDefault="00075CBD" w:rsidP="00A45053">
      <w:pPr>
        <w:pStyle w:val="4"/>
        <w:spacing w:line="360" w:lineRule="auto"/>
        <w:rPr>
          <w:sz w:val="24"/>
          <w:szCs w:val="24"/>
        </w:rPr>
      </w:pPr>
      <w:r w:rsidRPr="00A45053">
        <w:rPr>
          <w:rFonts w:hint="eastAsia"/>
          <w:sz w:val="24"/>
          <w:szCs w:val="24"/>
        </w:rPr>
        <w:t>意见反馈</w:t>
      </w:r>
    </w:p>
    <w:p w14:paraId="5CC222C6" w14:textId="77777777" w:rsidR="002516DD" w:rsidRPr="00A45053" w:rsidRDefault="002516DD"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对用户发起的投诉进行相应的处理。</w:t>
      </w:r>
    </w:p>
    <w:p w14:paraId="1EBCE910" w14:textId="77777777" w:rsidR="007E2F8B" w:rsidRPr="00A45053" w:rsidRDefault="007E2F8B" w:rsidP="00A45053">
      <w:pPr>
        <w:pStyle w:val="3"/>
        <w:spacing w:line="360" w:lineRule="auto"/>
        <w:rPr>
          <w:sz w:val="24"/>
          <w:szCs w:val="24"/>
        </w:rPr>
      </w:pPr>
      <w:r w:rsidRPr="00A45053">
        <w:rPr>
          <w:rFonts w:hint="eastAsia"/>
          <w:sz w:val="24"/>
          <w:szCs w:val="24"/>
        </w:rPr>
        <w:t>路政监察管理</w:t>
      </w:r>
      <w:r w:rsidR="00ED4015" w:rsidRPr="00A45053">
        <w:rPr>
          <w:rFonts w:hint="eastAsia"/>
          <w:sz w:val="24"/>
          <w:szCs w:val="24"/>
        </w:rPr>
        <w:t>系统</w:t>
      </w:r>
    </w:p>
    <w:p w14:paraId="5045CA33" w14:textId="77777777" w:rsidR="007E2F8B" w:rsidRPr="00A45053" w:rsidRDefault="007E2F8B" w:rsidP="00A45053">
      <w:pPr>
        <w:pStyle w:val="4"/>
        <w:spacing w:line="360" w:lineRule="auto"/>
        <w:rPr>
          <w:sz w:val="24"/>
          <w:szCs w:val="24"/>
        </w:rPr>
      </w:pPr>
      <w:r w:rsidRPr="00A45053">
        <w:rPr>
          <w:rFonts w:hint="eastAsia"/>
          <w:sz w:val="24"/>
          <w:szCs w:val="24"/>
        </w:rPr>
        <w:t>综合数据</w:t>
      </w:r>
      <w:r w:rsidRPr="00A45053">
        <w:rPr>
          <w:sz w:val="24"/>
          <w:szCs w:val="24"/>
        </w:rPr>
        <w:t>管理</w:t>
      </w:r>
    </w:p>
    <w:p w14:paraId="206AF9FE" w14:textId="77777777" w:rsidR="007E2F8B" w:rsidRPr="00A45053" w:rsidRDefault="007E2F8B"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浏览昌乐县全部道路管理承包企业的数据信息，用户也可以按照种类进行查</w:t>
      </w:r>
      <w:r w:rsidRPr="00A45053">
        <w:rPr>
          <w:rFonts w:ascii="宋体" w:eastAsia="宋体" w:hAnsi="宋体" w:hint="eastAsia"/>
          <w:sz w:val="24"/>
          <w:szCs w:val="24"/>
        </w:rPr>
        <w:lastRenderedPageBreak/>
        <w:t>询，也可以按照名称、或者诚信等级进行查询，可以显示该企业的详细信息，例如企业所拥有的工作人员的个数，每个工作人员的个人信息等。工作人员可以添加新的企业，在添加时需要输入企业的名字、法人代表、企业拥有车辆等有效信息。也可以对原有企业的数据进行编辑、修改。</w:t>
      </w:r>
    </w:p>
    <w:p w14:paraId="43055B97" w14:textId="77777777" w:rsidR="007E2F8B" w:rsidRPr="00A45053" w:rsidRDefault="007E2F8B" w:rsidP="00A45053">
      <w:pPr>
        <w:spacing w:line="360" w:lineRule="auto"/>
        <w:ind w:firstLineChars="750" w:firstLine="1800"/>
        <w:rPr>
          <w:rFonts w:ascii="宋体" w:eastAsia="宋体" w:hAnsi="宋体" w:cs="宋体"/>
          <w:sz w:val="24"/>
          <w:szCs w:val="24"/>
        </w:rPr>
      </w:pPr>
      <w:r w:rsidRPr="00A45053">
        <w:rPr>
          <w:rFonts w:ascii="宋体" w:eastAsia="宋体" w:hAnsi="宋体" w:cs="宋体"/>
          <w:noProof/>
          <w:kern w:val="0"/>
          <w:sz w:val="24"/>
          <w:szCs w:val="24"/>
        </w:rPr>
        <w:drawing>
          <wp:inline distT="0" distB="0" distL="0" distR="0" wp14:anchorId="64C7ED1D" wp14:editId="64E05410">
            <wp:extent cx="3543300" cy="1836420"/>
            <wp:effectExtent l="0" t="0" r="0" b="0"/>
            <wp:docPr id="34" name="图片 34" descr="D:\QQ传输文件\470716052\Image\C2C\FT[Q~SRA}8OX$Q{3]`SS6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QQ传输文件\470716052\Image\C2C\FT[Q~SRA}8OX$Q{3]`SS60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543300" cy="1836420"/>
                    </a:xfrm>
                    <a:prstGeom prst="rect">
                      <a:avLst/>
                    </a:prstGeom>
                    <a:noFill/>
                    <a:ln>
                      <a:noFill/>
                    </a:ln>
                  </pic:spPr>
                </pic:pic>
              </a:graphicData>
            </a:graphic>
          </wp:inline>
        </w:drawing>
      </w:r>
    </w:p>
    <w:p w14:paraId="3F979349" w14:textId="77777777" w:rsidR="00320DA8" w:rsidRPr="00A45053" w:rsidRDefault="00320DA8" w:rsidP="00A45053">
      <w:pPr>
        <w:pStyle w:val="4"/>
        <w:spacing w:line="360" w:lineRule="auto"/>
        <w:rPr>
          <w:sz w:val="24"/>
          <w:szCs w:val="24"/>
        </w:rPr>
      </w:pPr>
      <w:r w:rsidRPr="00A45053">
        <w:rPr>
          <w:rFonts w:hint="eastAsia"/>
          <w:sz w:val="24"/>
          <w:szCs w:val="24"/>
        </w:rPr>
        <w:t>检查</w:t>
      </w:r>
      <w:r w:rsidRPr="00A45053">
        <w:rPr>
          <w:sz w:val="24"/>
          <w:szCs w:val="24"/>
        </w:rPr>
        <w:t>记录管理</w:t>
      </w:r>
    </w:p>
    <w:p w14:paraId="34FA32C8" w14:textId="77777777" w:rsidR="00320DA8" w:rsidRPr="00A45053" w:rsidRDefault="00320DA8"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针对交通局工作人员可以查询浏览自己的历史企业检查记录，以及对这些记录进行相关编辑。</w:t>
      </w:r>
    </w:p>
    <w:p w14:paraId="7D7B05A2" w14:textId="77777777" w:rsidR="00320DA8" w:rsidRPr="00A45053" w:rsidRDefault="00320DA8"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工作人员也可以录入登记自己的检查记录，录入时可以上传巡检时拍摄图片，填写工作总结发现问题等。</w:t>
      </w:r>
    </w:p>
    <w:p w14:paraId="73941607" w14:textId="77777777" w:rsidR="00320DA8" w:rsidRPr="00A45053" w:rsidRDefault="00320DA8"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承包企业则可以查询自己的被检记录。</w:t>
      </w:r>
    </w:p>
    <w:p w14:paraId="131E0641" w14:textId="77777777" w:rsidR="00320DA8" w:rsidRPr="00A45053" w:rsidRDefault="00320DA8" w:rsidP="00A45053">
      <w:pPr>
        <w:pStyle w:val="4"/>
        <w:spacing w:line="360" w:lineRule="auto"/>
        <w:rPr>
          <w:sz w:val="24"/>
          <w:szCs w:val="24"/>
        </w:rPr>
      </w:pPr>
      <w:r w:rsidRPr="00A45053">
        <w:rPr>
          <w:rFonts w:hint="eastAsia"/>
          <w:sz w:val="24"/>
          <w:szCs w:val="24"/>
        </w:rPr>
        <w:t>损毁记录</w:t>
      </w:r>
      <w:r w:rsidRPr="00A45053">
        <w:rPr>
          <w:sz w:val="24"/>
          <w:szCs w:val="24"/>
        </w:rPr>
        <w:t>管理</w:t>
      </w:r>
    </w:p>
    <w:p w14:paraId="01E29AE6" w14:textId="77777777" w:rsidR="00320DA8" w:rsidRPr="00A45053" w:rsidRDefault="00320DA8"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针对交通局工作人员可以查询浏览道路巡护人员上报的道路损毁记录，以及对这些记录进行相关编辑。</w:t>
      </w:r>
    </w:p>
    <w:p w14:paraId="6D5D0E44" w14:textId="77777777" w:rsidR="00320DA8" w:rsidRPr="00A45053" w:rsidRDefault="00320DA8"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工作人员也可以在P</w:t>
      </w:r>
      <w:r w:rsidRPr="00A45053">
        <w:rPr>
          <w:rFonts w:ascii="宋体" w:eastAsia="宋体" w:hAnsi="宋体"/>
          <w:sz w:val="24"/>
          <w:szCs w:val="24"/>
        </w:rPr>
        <w:t>C</w:t>
      </w:r>
      <w:r w:rsidRPr="00A45053">
        <w:rPr>
          <w:rFonts w:ascii="宋体" w:eastAsia="宋体" w:hAnsi="宋体" w:hint="eastAsia"/>
          <w:sz w:val="24"/>
          <w:szCs w:val="24"/>
        </w:rPr>
        <w:t>端自行录入损毁记录，录入时可以上传巡检时拍摄图片，音频等相关资料填写工作总结发现问题等。</w:t>
      </w:r>
    </w:p>
    <w:p w14:paraId="25F9470F" w14:textId="6284B05B" w:rsidR="00320DA8" w:rsidRPr="00A45053" w:rsidDel="00783B0E" w:rsidRDefault="00320DA8" w:rsidP="00A45053">
      <w:pPr>
        <w:spacing w:line="360" w:lineRule="auto"/>
        <w:ind w:firstLineChars="200" w:firstLine="480"/>
        <w:rPr>
          <w:del w:id="71" w:author="952295572@qq.com" w:date="2018-10-23T10:31:00Z"/>
          <w:rFonts w:ascii="宋体" w:eastAsia="宋体" w:hAnsi="宋体"/>
          <w:sz w:val="24"/>
          <w:szCs w:val="24"/>
        </w:rPr>
      </w:pPr>
      <w:del w:id="72" w:author="952295572@qq.com" w:date="2018-10-23T10:31:00Z">
        <w:r w:rsidRPr="00A45053" w:rsidDel="00783B0E">
          <w:rPr>
            <w:rFonts w:ascii="宋体" w:eastAsia="宋体" w:hAnsi="宋体" w:hint="eastAsia"/>
            <w:sz w:val="24"/>
            <w:szCs w:val="24"/>
          </w:rPr>
          <w:delText>企业则可以查询自己的被检记录。</w:delText>
        </w:r>
      </w:del>
    </w:p>
    <w:p w14:paraId="6727DAB2" w14:textId="77777777" w:rsidR="00320DA8" w:rsidRPr="00A45053" w:rsidRDefault="00320DA8" w:rsidP="00A45053">
      <w:pPr>
        <w:pStyle w:val="4"/>
        <w:spacing w:line="360" w:lineRule="auto"/>
        <w:rPr>
          <w:sz w:val="24"/>
          <w:szCs w:val="24"/>
        </w:rPr>
      </w:pPr>
      <w:r w:rsidRPr="00A45053">
        <w:rPr>
          <w:rFonts w:hint="eastAsia"/>
          <w:sz w:val="24"/>
          <w:szCs w:val="24"/>
        </w:rPr>
        <w:t>政令通知传达</w:t>
      </w:r>
    </w:p>
    <w:p w14:paraId="7EFDCD1B" w14:textId="62E21B11" w:rsidR="00320DA8" w:rsidRPr="00A45053" w:rsidRDefault="00320DA8"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交通局工作人员可以上传新的政策文件查看历史政策文件，上传新的通知公</w:t>
      </w:r>
      <w:r w:rsidRPr="00A45053">
        <w:rPr>
          <w:rFonts w:ascii="宋体" w:eastAsia="宋体" w:hAnsi="宋体" w:hint="eastAsia"/>
          <w:sz w:val="24"/>
          <w:szCs w:val="24"/>
        </w:rPr>
        <w:lastRenderedPageBreak/>
        <w:t>告；</w:t>
      </w:r>
      <w:ins w:id="73" w:author="952295572@qq.com [2]" w:date="2018-10-23T10:33:00Z">
        <w:r w:rsidR="00C224D8">
          <w:rPr>
            <w:rFonts w:ascii="宋体" w:eastAsia="宋体" w:hAnsi="宋体" w:hint="eastAsia"/>
            <w:sz w:val="24"/>
            <w:szCs w:val="24"/>
          </w:rPr>
          <w:t>路政</w:t>
        </w:r>
      </w:ins>
      <w:del w:id="74" w:author="952295572@qq.com" w:date="2018-10-23T10:33:00Z">
        <w:r w:rsidRPr="00A45053" w:rsidDel="00044F34">
          <w:rPr>
            <w:rFonts w:ascii="宋体" w:eastAsia="宋体" w:hAnsi="宋体" w:hint="eastAsia"/>
            <w:sz w:val="24"/>
            <w:szCs w:val="24"/>
          </w:rPr>
          <w:delText>货运</w:delText>
        </w:r>
      </w:del>
      <w:r w:rsidRPr="00A45053">
        <w:rPr>
          <w:rFonts w:ascii="宋体" w:eastAsia="宋体" w:hAnsi="宋体" w:hint="eastAsia"/>
          <w:sz w:val="24"/>
          <w:szCs w:val="24"/>
        </w:rPr>
        <w:t>企业只能够查看政策文件，下载该政策文件。</w:t>
      </w:r>
    </w:p>
    <w:p w14:paraId="69B27AF8" w14:textId="77777777" w:rsidR="00320DA8" w:rsidRPr="00A45053" w:rsidRDefault="00320DA8" w:rsidP="00A45053">
      <w:pPr>
        <w:pStyle w:val="4"/>
        <w:spacing w:line="360" w:lineRule="auto"/>
        <w:rPr>
          <w:sz w:val="24"/>
          <w:szCs w:val="24"/>
        </w:rPr>
      </w:pPr>
      <w:r w:rsidRPr="00A45053">
        <w:rPr>
          <w:rFonts w:hint="eastAsia"/>
          <w:sz w:val="24"/>
          <w:szCs w:val="24"/>
        </w:rPr>
        <w:t>道路</w:t>
      </w:r>
      <w:r w:rsidRPr="00A45053">
        <w:rPr>
          <w:sz w:val="24"/>
          <w:szCs w:val="24"/>
        </w:rPr>
        <w:t>施工通知</w:t>
      </w:r>
    </w:p>
    <w:p w14:paraId="7F24672A" w14:textId="77777777" w:rsidR="00320DA8" w:rsidRPr="00A45053" w:rsidRDefault="00320DA8"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交通局工作人员可以上传新道路施工信息，以及编辑历史信息。</w:t>
      </w:r>
    </w:p>
    <w:p w14:paraId="3296A5C1" w14:textId="77777777" w:rsidR="00320DA8" w:rsidRPr="00A45053" w:rsidRDefault="00320DA8" w:rsidP="00A45053">
      <w:pPr>
        <w:pStyle w:val="4"/>
        <w:spacing w:line="360" w:lineRule="auto"/>
        <w:rPr>
          <w:sz w:val="24"/>
          <w:szCs w:val="24"/>
        </w:rPr>
      </w:pPr>
      <w:r w:rsidRPr="00A45053">
        <w:rPr>
          <w:rFonts w:hint="eastAsia"/>
          <w:sz w:val="24"/>
          <w:szCs w:val="24"/>
        </w:rPr>
        <w:t>养路工人</w:t>
      </w:r>
      <w:r w:rsidRPr="00A45053">
        <w:rPr>
          <w:sz w:val="24"/>
          <w:szCs w:val="24"/>
        </w:rPr>
        <w:t>管理</w:t>
      </w:r>
    </w:p>
    <w:p w14:paraId="58619B61" w14:textId="68F7866A" w:rsidR="00320DA8" w:rsidRPr="00A45053" w:rsidRDefault="00320DA8" w:rsidP="00A45053">
      <w:pPr>
        <w:spacing w:line="360" w:lineRule="auto"/>
        <w:ind w:firstLineChars="200" w:firstLine="480"/>
        <w:rPr>
          <w:rFonts w:ascii="宋体" w:eastAsia="宋体" w:hAnsi="宋体"/>
          <w:sz w:val="24"/>
          <w:szCs w:val="24"/>
        </w:rPr>
      </w:pPr>
      <w:commentRangeStart w:id="75"/>
      <w:r w:rsidRPr="00A45053">
        <w:rPr>
          <w:rFonts w:ascii="宋体" w:eastAsia="宋体" w:hAnsi="宋体" w:hint="eastAsia"/>
          <w:sz w:val="24"/>
          <w:szCs w:val="24"/>
        </w:rPr>
        <w:t>养路工人定位</w:t>
      </w:r>
    </w:p>
    <w:p w14:paraId="3392AFE8" w14:textId="77777777" w:rsidR="00320DA8" w:rsidRPr="00A45053" w:rsidRDefault="00320DA8"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对养路工人的实时位置进行查看（硬件条件允许的前提下）</w:t>
      </w:r>
      <w:commentRangeEnd w:id="75"/>
      <w:r w:rsidR="00240A3E">
        <w:rPr>
          <w:rStyle w:val="af2"/>
        </w:rPr>
        <w:commentReference w:id="75"/>
      </w:r>
    </w:p>
    <w:p w14:paraId="1D731EB1" w14:textId="77777777" w:rsidR="00320DA8" w:rsidRPr="00A45053" w:rsidRDefault="00320DA8" w:rsidP="00A45053">
      <w:pPr>
        <w:spacing w:line="360" w:lineRule="auto"/>
        <w:ind w:firstLineChars="200" w:firstLine="480"/>
        <w:rPr>
          <w:rFonts w:ascii="宋体" w:eastAsia="宋体" w:hAnsi="宋体"/>
          <w:sz w:val="24"/>
          <w:szCs w:val="24"/>
        </w:rPr>
      </w:pPr>
      <w:commentRangeStart w:id="76"/>
      <w:r w:rsidRPr="00A45053">
        <w:rPr>
          <w:rFonts w:ascii="宋体" w:eastAsia="宋体" w:hAnsi="宋体" w:hint="eastAsia"/>
          <w:sz w:val="24"/>
          <w:szCs w:val="24"/>
        </w:rPr>
        <w:t>养路工人视频查看</w:t>
      </w:r>
    </w:p>
    <w:p w14:paraId="646D23BF" w14:textId="77777777" w:rsidR="00320DA8" w:rsidRPr="00A45053" w:rsidRDefault="00320DA8"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配备硬件前提之下对该模块进行建设</w:t>
      </w:r>
      <w:commentRangeEnd w:id="76"/>
      <w:r w:rsidR="002C3D7C">
        <w:rPr>
          <w:rStyle w:val="af2"/>
        </w:rPr>
        <w:commentReference w:id="76"/>
      </w:r>
    </w:p>
    <w:p w14:paraId="4A01401C" w14:textId="77777777" w:rsidR="00320DA8" w:rsidRPr="00A45053" w:rsidRDefault="00320DA8" w:rsidP="00A45053">
      <w:pPr>
        <w:pStyle w:val="4"/>
        <w:spacing w:line="360" w:lineRule="auto"/>
        <w:rPr>
          <w:sz w:val="24"/>
          <w:szCs w:val="24"/>
        </w:rPr>
      </w:pPr>
      <w:r w:rsidRPr="00A45053">
        <w:rPr>
          <w:rFonts w:hint="eastAsia"/>
          <w:sz w:val="24"/>
          <w:szCs w:val="24"/>
        </w:rPr>
        <w:t>车辆管理</w:t>
      </w:r>
    </w:p>
    <w:p w14:paraId="2D055754" w14:textId="77777777" w:rsidR="00320DA8" w:rsidRPr="00A45053" w:rsidRDefault="00320DA8" w:rsidP="00A45053">
      <w:pPr>
        <w:spacing w:line="360" w:lineRule="auto"/>
        <w:ind w:firstLineChars="200" w:firstLine="480"/>
        <w:rPr>
          <w:rFonts w:ascii="宋体" w:eastAsia="宋体" w:hAnsi="宋体"/>
          <w:sz w:val="24"/>
          <w:szCs w:val="24"/>
        </w:rPr>
      </w:pPr>
      <w:commentRangeStart w:id="77"/>
      <w:r w:rsidRPr="00A45053">
        <w:rPr>
          <w:rFonts w:ascii="宋体" w:eastAsia="宋体" w:hAnsi="宋体" w:hint="eastAsia"/>
          <w:sz w:val="24"/>
          <w:szCs w:val="24"/>
        </w:rPr>
        <w:t>主要包括管理车辆、清扫车、扫雪机等车辆管理（硬件条件具备的前提可以建设车辆定位和视频监控）。</w:t>
      </w:r>
      <w:commentRangeEnd w:id="77"/>
      <w:r w:rsidR="001C23E6">
        <w:rPr>
          <w:rStyle w:val="af2"/>
        </w:rPr>
        <w:commentReference w:id="77"/>
      </w:r>
    </w:p>
    <w:p w14:paraId="40F3ED3C" w14:textId="77777777" w:rsidR="00320DA8" w:rsidRPr="00A45053" w:rsidRDefault="00320DA8" w:rsidP="00A45053">
      <w:pPr>
        <w:pStyle w:val="4"/>
        <w:spacing w:line="360" w:lineRule="auto"/>
        <w:rPr>
          <w:sz w:val="24"/>
          <w:szCs w:val="24"/>
        </w:rPr>
      </w:pPr>
      <w:commentRangeStart w:id="78"/>
      <w:r w:rsidRPr="00A45053">
        <w:rPr>
          <w:rFonts w:hint="eastAsia"/>
          <w:sz w:val="24"/>
          <w:szCs w:val="24"/>
        </w:rPr>
        <w:t>重点路段监控</w:t>
      </w:r>
      <w:commentRangeEnd w:id="78"/>
      <w:r w:rsidR="00400A28">
        <w:rPr>
          <w:rStyle w:val="af2"/>
          <w:rFonts w:asciiTheme="minorHAnsi" w:eastAsiaTheme="minorEastAsia" w:hAnsiTheme="minorHAnsi" w:cstheme="minorBidi"/>
          <w:b w:val="0"/>
          <w:bCs w:val="0"/>
        </w:rPr>
        <w:commentReference w:id="78"/>
      </w:r>
    </w:p>
    <w:p w14:paraId="68E0E7B8" w14:textId="77777777" w:rsidR="00320DA8" w:rsidRPr="00A45053" w:rsidRDefault="00320DA8" w:rsidP="00A45053">
      <w:pPr>
        <w:spacing w:line="360" w:lineRule="auto"/>
        <w:ind w:firstLineChars="200" w:firstLine="480"/>
        <w:rPr>
          <w:rFonts w:ascii="宋体" w:eastAsia="宋体" w:hAnsi="宋体"/>
          <w:sz w:val="24"/>
          <w:szCs w:val="24"/>
        </w:rPr>
      </w:pPr>
      <w:commentRangeStart w:id="79"/>
      <w:r w:rsidRPr="00A45053">
        <w:rPr>
          <w:rFonts w:ascii="宋体" w:eastAsia="宋体" w:hAnsi="宋体" w:hint="eastAsia"/>
          <w:sz w:val="24"/>
          <w:szCs w:val="24"/>
        </w:rPr>
        <w:t>对重点路段例如桥梁、陡坡能够进行实时的视频查看。</w:t>
      </w:r>
      <w:commentRangeEnd w:id="79"/>
      <w:r w:rsidR="00DC6923">
        <w:rPr>
          <w:rStyle w:val="af2"/>
        </w:rPr>
        <w:commentReference w:id="79"/>
      </w:r>
    </w:p>
    <w:p w14:paraId="17265E47" w14:textId="77777777" w:rsidR="00320DA8" w:rsidRPr="00A45053" w:rsidRDefault="00320DA8" w:rsidP="00A45053">
      <w:pPr>
        <w:pStyle w:val="5"/>
        <w:spacing w:line="360" w:lineRule="auto"/>
        <w:rPr>
          <w:szCs w:val="24"/>
        </w:rPr>
      </w:pPr>
      <w:r w:rsidRPr="00A45053">
        <w:rPr>
          <w:rFonts w:hint="eastAsia"/>
          <w:szCs w:val="24"/>
        </w:rPr>
        <w:t>地理信息</w:t>
      </w:r>
      <w:r w:rsidRPr="00A45053">
        <w:rPr>
          <w:szCs w:val="24"/>
        </w:rPr>
        <w:t>功能</w:t>
      </w:r>
    </w:p>
    <w:p w14:paraId="35FB9ADE" w14:textId="77777777" w:rsidR="00320DA8" w:rsidRPr="00A45053" w:rsidRDefault="00320DA8"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结合地图功能显示重点路段的位置信息以及摄像头的位置信息。</w:t>
      </w:r>
    </w:p>
    <w:p w14:paraId="1070FEA8" w14:textId="77777777" w:rsidR="00320DA8" w:rsidRPr="00A45053" w:rsidRDefault="00320DA8" w:rsidP="00A45053">
      <w:pPr>
        <w:pStyle w:val="5"/>
        <w:spacing w:line="360" w:lineRule="auto"/>
        <w:rPr>
          <w:szCs w:val="24"/>
        </w:rPr>
      </w:pPr>
      <w:r w:rsidRPr="00A45053">
        <w:rPr>
          <w:rFonts w:hint="eastAsia"/>
          <w:szCs w:val="24"/>
        </w:rPr>
        <w:t>实时监控</w:t>
      </w:r>
    </w:p>
    <w:p w14:paraId="59E63BDC" w14:textId="77777777" w:rsidR="00320DA8" w:rsidRPr="00A45053" w:rsidRDefault="00320DA8"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通过点击对应的监控点列表，实时查看对应的监控点的实时监控视频情况。</w:t>
      </w:r>
    </w:p>
    <w:p w14:paraId="7093560A" w14:textId="77777777" w:rsidR="00320DA8" w:rsidRPr="00A45053" w:rsidRDefault="00320DA8" w:rsidP="00A45053">
      <w:pPr>
        <w:spacing w:line="360" w:lineRule="auto"/>
        <w:ind w:firstLineChars="550" w:firstLine="1320"/>
        <w:rPr>
          <w:rFonts w:ascii="宋体" w:eastAsia="宋体" w:hAnsi="宋体"/>
          <w:sz w:val="24"/>
          <w:szCs w:val="24"/>
        </w:rPr>
      </w:pPr>
      <w:r w:rsidRPr="00A45053">
        <w:rPr>
          <w:rFonts w:ascii="宋体" w:eastAsia="宋体" w:hAnsi="宋体"/>
          <w:noProof/>
          <w:sz w:val="24"/>
          <w:szCs w:val="24"/>
        </w:rPr>
        <w:lastRenderedPageBreak/>
        <w:drawing>
          <wp:inline distT="0" distB="0" distL="0" distR="0" wp14:anchorId="0D05E48C" wp14:editId="361D9691">
            <wp:extent cx="3417564" cy="170194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8" cstate="print"/>
                    <a:stretch>
                      <a:fillRect/>
                    </a:stretch>
                  </pic:blipFill>
                  <pic:spPr>
                    <a:xfrm>
                      <a:off x="0" y="0"/>
                      <a:ext cx="3425003" cy="1705652"/>
                    </a:xfrm>
                    <a:prstGeom prst="rect">
                      <a:avLst/>
                    </a:prstGeom>
                  </pic:spPr>
                </pic:pic>
              </a:graphicData>
            </a:graphic>
          </wp:inline>
        </w:drawing>
      </w:r>
    </w:p>
    <w:p w14:paraId="5F58A5C8" w14:textId="77777777" w:rsidR="00320DA8" w:rsidRPr="00A45053" w:rsidRDefault="00320DA8" w:rsidP="00A45053">
      <w:pPr>
        <w:pStyle w:val="5"/>
        <w:spacing w:line="360" w:lineRule="auto"/>
        <w:rPr>
          <w:szCs w:val="24"/>
        </w:rPr>
      </w:pPr>
      <w:r w:rsidRPr="00A45053">
        <w:rPr>
          <w:rFonts w:hint="eastAsia"/>
          <w:szCs w:val="24"/>
        </w:rPr>
        <w:t>视频回放</w:t>
      </w:r>
    </w:p>
    <w:p w14:paraId="66DCD613" w14:textId="77777777" w:rsidR="00320DA8" w:rsidRPr="00A45053" w:rsidRDefault="00320DA8"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通过视频回放功能查看一个月内的历史视频监控回放记录，帮助工作人员了解监测点历史信息，也能够方便掌握灾害发生时的历史景象，在查询时需要选择制定的日期。</w:t>
      </w:r>
    </w:p>
    <w:p w14:paraId="410D90BC" w14:textId="77777777" w:rsidR="00ED4015" w:rsidRPr="00A45053" w:rsidRDefault="00ED4015" w:rsidP="00A45053">
      <w:pPr>
        <w:pStyle w:val="3"/>
        <w:spacing w:line="360" w:lineRule="auto"/>
        <w:rPr>
          <w:sz w:val="24"/>
          <w:szCs w:val="24"/>
        </w:rPr>
      </w:pPr>
      <w:r w:rsidRPr="00A45053">
        <w:rPr>
          <w:rFonts w:hint="eastAsia"/>
          <w:sz w:val="24"/>
          <w:szCs w:val="24"/>
        </w:rPr>
        <w:t>执法</w:t>
      </w:r>
      <w:r w:rsidR="00320DA8" w:rsidRPr="00A45053">
        <w:rPr>
          <w:sz w:val="24"/>
          <w:szCs w:val="24"/>
        </w:rPr>
        <w:t>监察管理</w:t>
      </w:r>
      <w:r w:rsidR="00320DA8" w:rsidRPr="00A45053">
        <w:rPr>
          <w:rFonts w:hint="eastAsia"/>
          <w:sz w:val="24"/>
          <w:szCs w:val="24"/>
        </w:rPr>
        <w:t>系统</w:t>
      </w:r>
    </w:p>
    <w:p w14:paraId="40766379" w14:textId="77777777" w:rsidR="00ED4015" w:rsidRPr="00A45053" w:rsidRDefault="00ED4015" w:rsidP="00A45053">
      <w:pPr>
        <w:pStyle w:val="4"/>
        <w:spacing w:line="360" w:lineRule="auto"/>
        <w:rPr>
          <w:sz w:val="24"/>
          <w:szCs w:val="24"/>
        </w:rPr>
      </w:pPr>
      <w:commentRangeStart w:id="80"/>
      <w:r w:rsidRPr="00A45053">
        <w:rPr>
          <w:rFonts w:hint="eastAsia"/>
          <w:sz w:val="24"/>
          <w:szCs w:val="24"/>
        </w:rPr>
        <w:t>实时监控</w:t>
      </w:r>
      <w:commentRangeEnd w:id="80"/>
      <w:r w:rsidR="0056187A">
        <w:rPr>
          <w:rStyle w:val="af2"/>
          <w:rFonts w:asciiTheme="minorHAnsi" w:eastAsiaTheme="minorEastAsia" w:hAnsiTheme="minorHAnsi" w:cstheme="minorBidi"/>
          <w:b w:val="0"/>
          <w:bCs w:val="0"/>
        </w:rPr>
        <w:commentReference w:id="80"/>
      </w:r>
    </w:p>
    <w:p w14:paraId="18D2F75F" w14:textId="77777777" w:rsidR="00ED4015" w:rsidRPr="00A45053" w:rsidRDefault="00ED4015"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硬件条件达到后，停车场视频监控接入系统，对执法过程进行实时监控。</w:t>
      </w:r>
    </w:p>
    <w:p w14:paraId="7068A5E4" w14:textId="77777777" w:rsidR="00ED4015" w:rsidRPr="00A45053" w:rsidRDefault="00ED4015" w:rsidP="00A45053">
      <w:pPr>
        <w:pStyle w:val="4"/>
        <w:spacing w:line="360" w:lineRule="auto"/>
        <w:rPr>
          <w:sz w:val="24"/>
          <w:szCs w:val="24"/>
        </w:rPr>
      </w:pPr>
      <w:commentRangeStart w:id="81"/>
      <w:r w:rsidRPr="00A45053">
        <w:rPr>
          <w:rFonts w:hint="eastAsia"/>
          <w:sz w:val="24"/>
          <w:szCs w:val="24"/>
        </w:rPr>
        <w:t>GPS定位</w:t>
      </w:r>
    </w:p>
    <w:p w14:paraId="79B1065F" w14:textId="77777777" w:rsidR="00ED4015" w:rsidRPr="00A45053" w:rsidRDefault="00ED4015"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实现执法车在地图上的位置实时动态展示，支持回放功能，显示执法车从案发现场到停车场地的过程</w:t>
      </w:r>
      <w:commentRangeEnd w:id="81"/>
      <w:r w:rsidR="0056187A">
        <w:rPr>
          <w:rStyle w:val="af2"/>
        </w:rPr>
        <w:commentReference w:id="81"/>
      </w:r>
      <w:r w:rsidRPr="00A45053">
        <w:rPr>
          <w:rFonts w:ascii="宋体" w:eastAsia="宋体" w:hAnsi="宋体" w:hint="eastAsia"/>
          <w:sz w:val="24"/>
          <w:szCs w:val="24"/>
        </w:rPr>
        <w:t>。</w:t>
      </w:r>
    </w:p>
    <w:p w14:paraId="174E761B" w14:textId="77777777" w:rsidR="00ED4015" w:rsidRPr="00A45053" w:rsidRDefault="00ED4015" w:rsidP="00A45053">
      <w:pPr>
        <w:pStyle w:val="4"/>
        <w:spacing w:line="360" w:lineRule="auto"/>
        <w:rPr>
          <w:sz w:val="24"/>
          <w:szCs w:val="24"/>
        </w:rPr>
      </w:pPr>
      <w:r w:rsidRPr="00A45053">
        <w:rPr>
          <w:rFonts w:hint="eastAsia"/>
          <w:sz w:val="24"/>
          <w:szCs w:val="24"/>
        </w:rPr>
        <w:t>执法档案管理</w:t>
      </w:r>
    </w:p>
    <w:p w14:paraId="3815AC92" w14:textId="77777777" w:rsidR="00ED4015" w:rsidRPr="00A45053" w:rsidRDefault="00ED4015"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将执法记录仪直接插到</w:t>
      </w:r>
      <w:r w:rsidRPr="00A45053">
        <w:rPr>
          <w:rFonts w:ascii="宋体" w:eastAsia="宋体" w:hAnsi="宋体"/>
          <w:sz w:val="24"/>
          <w:szCs w:val="24"/>
        </w:rPr>
        <w:t>PC</w:t>
      </w:r>
      <w:r w:rsidRPr="00A45053">
        <w:rPr>
          <w:rFonts w:ascii="宋体" w:eastAsia="宋体" w:hAnsi="宋体" w:hint="eastAsia"/>
          <w:sz w:val="24"/>
          <w:szCs w:val="24"/>
        </w:rPr>
        <w:t>端，将执法信息分类整理重命名后，存储到系统，存储影音资料满半年，资料支持下载，查看。</w:t>
      </w:r>
    </w:p>
    <w:p w14:paraId="328A30CF" w14:textId="77777777" w:rsidR="00ED4015" w:rsidRPr="00A45053" w:rsidRDefault="00ED4015"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在停车场执法过程记录的证言、证词及相关笔录等经现场人员签字后，进行分类存储。</w:t>
      </w:r>
    </w:p>
    <w:p w14:paraId="7A7F51E2" w14:textId="77777777" w:rsidR="00320DA8" w:rsidRPr="00A45053" w:rsidRDefault="00320DA8" w:rsidP="00A45053">
      <w:pPr>
        <w:pStyle w:val="4"/>
        <w:spacing w:line="360" w:lineRule="auto"/>
        <w:rPr>
          <w:sz w:val="24"/>
          <w:szCs w:val="24"/>
        </w:rPr>
      </w:pPr>
      <w:r w:rsidRPr="00A45053">
        <w:rPr>
          <w:rFonts w:hint="eastAsia"/>
          <w:sz w:val="24"/>
          <w:szCs w:val="24"/>
        </w:rPr>
        <w:lastRenderedPageBreak/>
        <w:t>执法文书</w:t>
      </w:r>
      <w:r w:rsidRPr="00A45053">
        <w:rPr>
          <w:sz w:val="24"/>
          <w:szCs w:val="24"/>
        </w:rPr>
        <w:t>审核(</w:t>
      </w:r>
      <w:r w:rsidRPr="00A45053">
        <w:rPr>
          <w:rFonts w:hint="eastAsia"/>
          <w:sz w:val="24"/>
          <w:szCs w:val="24"/>
        </w:rPr>
        <w:t>无纸化</w:t>
      </w:r>
      <w:r w:rsidRPr="00A45053">
        <w:rPr>
          <w:sz w:val="24"/>
          <w:szCs w:val="24"/>
        </w:rPr>
        <w:t>办公)</w:t>
      </w:r>
    </w:p>
    <w:p w14:paraId="01753F65" w14:textId="77777777" w:rsidR="00320DA8" w:rsidRPr="00A45053" w:rsidRDefault="00320DA8" w:rsidP="00A45053">
      <w:pPr>
        <w:spacing w:line="360" w:lineRule="auto"/>
        <w:ind w:firstLine="480"/>
        <w:rPr>
          <w:rFonts w:ascii="宋体" w:eastAsia="宋体" w:hAnsi="宋体" w:cs="宋体"/>
          <w:sz w:val="24"/>
          <w:szCs w:val="24"/>
        </w:rPr>
      </w:pPr>
      <w:r w:rsidRPr="00A45053">
        <w:rPr>
          <w:rFonts w:ascii="宋体" w:eastAsia="宋体" w:hAnsi="宋体" w:cs="宋体" w:hint="eastAsia"/>
          <w:sz w:val="24"/>
          <w:szCs w:val="24"/>
        </w:rPr>
        <w:t>执法人员将执法中的证据和需要审核的文书分类上传，根据文书审核需要进行流转，流转过程中需要手动选择下一步流转的审批人员。</w:t>
      </w:r>
    </w:p>
    <w:p w14:paraId="0A0DB593" w14:textId="77777777" w:rsidR="00320DA8" w:rsidRPr="00A45053" w:rsidRDefault="00320DA8" w:rsidP="00A45053">
      <w:pPr>
        <w:pStyle w:val="4"/>
        <w:spacing w:line="360" w:lineRule="auto"/>
        <w:rPr>
          <w:sz w:val="24"/>
          <w:szCs w:val="24"/>
        </w:rPr>
      </w:pPr>
      <w:r w:rsidRPr="00A45053">
        <w:rPr>
          <w:rFonts w:hint="eastAsia"/>
          <w:sz w:val="24"/>
          <w:szCs w:val="24"/>
        </w:rPr>
        <w:t>公告</w:t>
      </w:r>
    </w:p>
    <w:p w14:paraId="4AFB7E80" w14:textId="77777777" w:rsidR="00320DA8" w:rsidRPr="00A45053" w:rsidRDefault="00320DA8" w:rsidP="00A45053">
      <w:pPr>
        <w:spacing w:line="360" w:lineRule="auto"/>
        <w:ind w:firstLine="480"/>
        <w:rPr>
          <w:rFonts w:ascii="宋体" w:eastAsia="宋体" w:hAnsi="宋体" w:cs="宋体"/>
          <w:sz w:val="24"/>
          <w:szCs w:val="24"/>
        </w:rPr>
      </w:pPr>
      <w:r w:rsidRPr="00A45053">
        <w:rPr>
          <w:rFonts w:ascii="宋体" w:eastAsia="宋体" w:hAnsi="宋体" w:cs="宋体" w:hint="eastAsia"/>
          <w:sz w:val="24"/>
          <w:szCs w:val="24"/>
        </w:rPr>
        <w:t>公告设置可设置首页显示的公告内容。超级管理员发布的公告，所有人员可查看；根部门发布的公告，子部门可查看，但平行部门不能查看到；公告只有创建者才能修改和删除。</w:t>
      </w:r>
    </w:p>
    <w:p w14:paraId="2D30DF63" w14:textId="77777777" w:rsidR="00ED4015" w:rsidRPr="00A45053" w:rsidRDefault="00ED4015" w:rsidP="00A45053">
      <w:pPr>
        <w:pStyle w:val="4"/>
        <w:spacing w:line="360" w:lineRule="auto"/>
        <w:rPr>
          <w:sz w:val="24"/>
          <w:szCs w:val="24"/>
        </w:rPr>
      </w:pPr>
      <w:r w:rsidRPr="00A45053">
        <w:rPr>
          <w:rFonts w:hint="eastAsia"/>
          <w:sz w:val="24"/>
          <w:szCs w:val="24"/>
        </w:rPr>
        <w:t>集成对接</w:t>
      </w:r>
    </w:p>
    <w:p w14:paraId="46F6A3E5" w14:textId="77777777" w:rsidR="00ED4015" w:rsidRPr="00A45053" w:rsidRDefault="00ED4015"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预留模块，硬件条件（执法仪、高拍仪等硬件）达到对接要求后，将其接入系统平台，进行数据管理。</w:t>
      </w:r>
    </w:p>
    <w:p w14:paraId="7EFA543D" w14:textId="77777777" w:rsidR="007E2F8B" w:rsidRPr="00A45053" w:rsidRDefault="007E2F8B" w:rsidP="00A45053">
      <w:pPr>
        <w:pStyle w:val="3"/>
        <w:spacing w:line="360" w:lineRule="auto"/>
        <w:rPr>
          <w:sz w:val="24"/>
          <w:szCs w:val="24"/>
        </w:rPr>
      </w:pPr>
      <w:r w:rsidRPr="00A45053">
        <w:rPr>
          <w:rFonts w:hint="eastAsia"/>
          <w:sz w:val="24"/>
          <w:szCs w:val="24"/>
        </w:rPr>
        <w:t>汽修监察</w:t>
      </w:r>
      <w:r w:rsidR="00ED4015" w:rsidRPr="00A45053">
        <w:rPr>
          <w:sz w:val="24"/>
          <w:szCs w:val="24"/>
        </w:rPr>
        <w:t>管理</w:t>
      </w:r>
      <w:r w:rsidR="00ED4015" w:rsidRPr="00A45053">
        <w:rPr>
          <w:rFonts w:hint="eastAsia"/>
          <w:sz w:val="24"/>
          <w:szCs w:val="24"/>
        </w:rPr>
        <w:t>系统</w:t>
      </w:r>
    </w:p>
    <w:p w14:paraId="647EB65F" w14:textId="77777777" w:rsidR="007E2F8B" w:rsidRPr="00A45053" w:rsidRDefault="007E2F8B" w:rsidP="00A45053">
      <w:pPr>
        <w:pStyle w:val="4"/>
        <w:spacing w:line="360" w:lineRule="auto"/>
        <w:rPr>
          <w:sz w:val="24"/>
          <w:szCs w:val="24"/>
        </w:rPr>
      </w:pPr>
      <w:r w:rsidRPr="00A45053">
        <w:rPr>
          <w:rFonts w:hint="eastAsia"/>
          <w:sz w:val="24"/>
          <w:szCs w:val="24"/>
        </w:rPr>
        <w:t>汽修企业</w:t>
      </w:r>
      <w:r w:rsidRPr="00A45053">
        <w:rPr>
          <w:sz w:val="24"/>
          <w:szCs w:val="24"/>
        </w:rPr>
        <w:t>审核</w:t>
      </w:r>
    </w:p>
    <w:p w14:paraId="6C27516C" w14:textId="77777777" w:rsidR="007E2F8B" w:rsidRPr="00A45053" w:rsidRDefault="007E2F8B" w:rsidP="00A45053">
      <w:pPr>
        <w:spacing w:line="360" w:lineRule="auto"/>
        <w:ind w:firstLine="480"/>
        <w:rPr>
          <w:rFonts w:ascii="宋体" w:eastAsia="宋体" w:hAnsi="宋体" w:cs="宋体"/>
          <w:sz w:val="24"/>
          <w:szCs w:val="24"/>
        </w:rPr>
      </w:pPr>
      <w:r w:rsidRPr="00A45053">
        <w:rPr>
          <w:rFonts w:ascii="宋体" w:eastAsia="宋体" w:hAnsi="宋体" w:cs="宋体" w:hint="eastAsia"/>
          <w:sz w:val="24"/>
          <w:szCs w:val="24"/>
        </w:rPr>
        <w:t>根据管理单位的审核要求企业提交相应内容，管理单位进行审核。不通过，退回企业重新提交，通过后签字归档。</w:t>
      </w:r>
    </w:p>
    <w:p w14:paraId="3B6B8030" w14:textId="77777777" w:rsidR="007E2F8B" w:rsidRPr="00A45053" w:rsidRDefault="007E2F8B" w:rsidP="00A45053">
      <w:pPr>
        <w:spacing w:line="360" w:lineRule="auto"/>
        <w:ind w:firstLine="480"/>
        <w:rPr>
          <w:rFonts w:ascii="宋体" w:eastAsia="宋体" w:hAnsi="宋体" w:cs="宋体"/>
          <w:sz w:val="24"/>
          <w:szCs w:val="24"/>
        </w:rPr>
      </w:pPr>
      <w:r w:rsidRPr="00A45053">
        <w:rPr>
          <w:rFonts w:ascii="宋体" w:eastAsia="宋体" w:hAnsi="宋体" w:cs="宋体"/>
          <w:noProof/>
          <w:sz w:val="24"/>
          <w:szCs w:val="24"/>
        </w:rPr>
        <w:drawing>
          <wp:inline distT="0" distB="0" distL="0" distR="0" wp14:anchorId="28260BFF" wp14:editId="56A70EE0">
            <wp:extent cx="5274310" cy="2033766"/>
            <wp:effectExtent l="0" t="0" r="2540" b="5080"/>
            <wp:docPr id="35" name="图片 35" descr="C:\Users\d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z\Desktop\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033766"/>
                    </a:xfrm>
                    <a:prstGeom prst="rect">
                      <a:avLst/>
                    </a:prstGeom>
                    <a:noFill/>
                    <a:ln>
                      <a:noFill/>
                    </a:ln>
                  </pic:spPr>
                </pic:pic>
              </a:graphicData>
            </a:graphic>
          </wp:inline>
        </w:drawing>
      </w:r>
    </w:p>
    <w:p w14:paraId="26219744" w14:textId="77777777" w:rsidR="007E2F8B" w:rsidRPr="00A45053" w:rsidRDefault="007E2F8B" w:rsidP="00A45053">
      <w:pPr>
        <w:pStyle w:val="4"/>
        <w:spacing w:line="360" w:lineRule="auto"/>
        <w:rPr>
          <w:sz w:val="24"/>
          <w:szCs w:val="24"/>
        </w:rPr>
      </w:pPr>
      <w:r w:rsidRPr="00A45053">
        <w:rPr>
          <w:rFonts w:hint="eastAsia"/>
          <w:sz w:val="24"/>
          <w:szCs w:val="24"/>
        </w:rPr>
        <w:lastRenderedPageBreak/>
        <w:t>汽修企业管理</w:t>
      </w:r>
    </w:p>
    <w:p w14:paraId="71B4DFC5" w14:textId="77777777" w:rsidR="007E2F8B" w:rsidRPr="00A45053" w:rsidRDefault="007E2F8B" w:rsidP="00A45053">
      <w:pPr>
        <w:spacing w:line="360" w:lineRule="auto"/>
        <w:ind w:firstLine="480"/>
        <w:rPr>
          <w:rFonts w:ascii="宋体" w:eastAsia="宋体" w:hAnsi="宋体" w:cs="宋体"/>
          <w:sz w:val="24"/>
          <w:szCs w:val="24"/>
        </w:rPr>
      </w:pPr>
      <w:r w:rsidRPr="00A45053">
        <w:rPr>
          <w:rFonts w:ascii="宋体" w:eastAsia="宋体" w:hAnsi="宋体" w:cs="宋体" w:hint="eastAsia"/>
          <w:sz w:val="24"/>
          <w:szCs w:val="24"/>
        </w:rPr>
        <w:t>浏览昌乐县全部汽修企业，用户可以按照名称、或者诚信等级进行查询，也可以按照车牌号查询归属汽修企业。普通用户点击所查询到的企业可以显示企业的详细信息例如电话号码、住址、诚信、联系电话、运营资质等等。交通局工作人员可以查看显示该企业的其余详细信息，例如汽修企业所拥有的车辆的个数，汽车修理记录等。也可以对已存在的企业数据的修改，例如企业法人的修改，企业所拥有车辆的修改等。工作人员可以添加新的汽修企业，在添加时需要输入企业的名字、法人代表、企业拥有车辆等有效信息。</w:t>
      </w:r>
    </w:p>
    <w:p w14:paraId="42F98120" w14:textId="77777777" w:rsidR="007E2F8B" w:rsidRPr="00A45053" w:rsidRDefault="007E2F8B" w:rsidP="00A45053">
      <w:pPr>
        <w:spacing w:line="360" w:lineRule="auto"/>
        <w:ind w:firstLine="480"/>
        <w:rPr>
          <w:rFonts w:ascii="宋体" w:eastAsia="宋体" w:hAnsi="宋体" w:cs="宋体"/>
          <w:sz w:val="24"/>
          <w:szCs w:val="24"/>
        </w:rPr>
      </w:pPr>
      <w:r w:rsidRPr="00A45053">
        <w:rPr>
          <w:rFonts w:ascii="宋体" w:eastAsia="宋体" w:hAnsi="宋体" w:cs="宋体"/>
          <w:noProof/>
          <w:sz w:val="24"/>
          <w:szCs w:val="24"/>
        </w:rPr>
        <w:drawing>
          <wp:inline distT="0" distB="0" distL="0" distR="0" wp14:anchorId="61F28E06" wp14:editId="313F768A">
            <wp:extent cx="5274310" cy="2637010"/>
            <wp:effectExtent l="0" t="0" r="2540" b="0"/>
            <wp:docPr id="36" name="图片 36" descr="C:\Users\d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z\Desktop\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637010"/>
                    </a:xfrm>
                    <a:prstGeom prst="rect">
                      <a:avLst/>
                    </a:prstGeom>
                    <a:noFill/>
                    <a:ln>
                      <a:noFill/>
                    </a:ln>
                  </pic:spPr>
                </pic:pic>
              </a:graphicData>
            </a:graphic>
          </wp:inline>
        </w:drawing>
      </w:r>
    </w:p>
    <w:p w14:paraId="78DB8C80" w14:textId="77777777" w:rsidR="007E2F8B" w:rsidRPr="00A45053" w:rsidRDefault="007E2F8B" w:rsidP="00A45053">
      <w:pPr>
        <w:pStyle w:val="4"/>
        <w:spacing w:line="360" w:lineRule="auto"/>
        <w:rPr>
          <w:sz w:val="24"/>
          <w:szCs w:val="24"/>
        </w:rPr>
      </w:pPr>
      <w:r w:rsidRPr="00A45053">
        <w:rPr>
          <w:rFonts w:hint="eastAsia"/>
          <w:sz w:val="24"/>
          <w:szCs w:val="24"/>
        </w:rPr>
        <w:t>汽修企业</w:t>
      </w:r>
      <w:r w:rsidRPr="00A45053">
        <w:rPr>
          <w:sz w:val="24"/>
          <w:szCs w:val="24"/>
        </w:rPr>
        <w:t>统计</w:t>
      </w:r>
    </w:p>
    <w:p w14:paraId="19AA0F93" w14:textId="77777777" w:rsidR="007E2F8B" w:rsidRPr="00A45053" w:rsidRDefault="007E2F8B"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针对汽修企业的相关数据以图表的形式进行显示、用户可以导出相应的图表数据或相关图片，目前需要管理的汽修企业为一级、二级汽修企业。</w:t>
      </w:r>
    </w:p>
    <w:p w14:paraId="2C2444A8" w14:textId="77777777" w:rsidR="007E2F8B" w:rsidRPr="00A45053" w:rsidRDefault="007E2F8B" w:rsidP="00A45053">
      <w:pPr>
        <w:spacing w:line="360" w:lineRule="auto"/>
        <w:ind w:firstLineChars="200" w:firstLine="480"/>
        <w:rPr>
          <w:rFonts w:ascii="宋体" w:eastAsia="宋体" w:hAnsi="宋体" w:cs="宋体"/>
          <w:sz w:val="24"/>
          <w:szCs w:val="24"/>
        </w:rPr>
      </w:pPr>
      <w:r w:rsidRPr="00A45053">
        <w:rPr>
          <w:rFonts w:ascii="宋体" w:eastAsia="宋体" w:hAnsi="宋体" w:cs="宋体"/>
          <w:noProof/>
          <w:sz w:val="24"/>
          <w:szCs w:val="24"/>
        </w:rPr>
        <w:lastRenderedPageBreak/>
        <w:drawing>
          <wp:inline distT="0" distB="0" distL="0" distR="0" wp14:anchorId="6AB3575C" wp14:editId="7D2B4C58">
            <wp:extent cx="5272405" cy="2636875"/>
            <wp:effectExtent l="0" t="0" r="4445" b="0"/>
            <wp:docPr id="37" name="图片 37" descr="C:\Users\d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z\Desktop\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8066" cy="2639706"/>
                    </a:xfrm>
                    <a:prstGeom prst="rect">
                      <a:avLst/>
                    </a:prstGeom>
                    <a:noFill/>
                    <a:ln>
                      <a:noFill/>
                    </a:ln>
                  </pic:spPr>
                </pic:pic>
              </a:graphicData>
            </a:graphic>
          </wp:inline>
        </w:drawing>
      </w:r>
    </w:p>
    <w:p w14:paraId="066ABB19" w14:textId="77777777" w:rsidR="007E2F8B" w:rsidRPr="00A45053" w:rsidRDefault="007E2F8B" w:rsidP="00A45053">
      <w:pPr>
        <w:spacing w:line="360" w:lineRule="auto"/>
        <w:ind w:firstLineChars="200" w:firstLine="480"/>
        <w:jc w:val="center"/>
        <w:rPr>
          <w:rFonts w:ascii="宋体" w:eastAsia="宋体" w:hAnsi="宋体" w:cs="宋体"/>
          <w:sz w:val="24"/>
          <w:szCs w:val="24"/>
        </w:rPr>
      </w:pPr>
      <w:r w:rsidRPr="00A45053">
        <w:rPr>
          <w:rFonts w:ascii="宋体" w:eastAsia="宋体" w:hAnsi="宋体" w:cs="宋体" w:hint="eastAsia"/>
          <w:sz w:val="24"/>
          <w:szCs w:val="24"/>
        </w:rPr>
        <w:t>柱状表</w:t>
      </w:r>
    </w:p>
    <w:p w14:paraId="47986E4C" w14:textId="77777777" w:rsidR="007E2F8B" w:rsidRPr="00A45053" w:rsidRDefault="007E2F8B" w:rsidP="00A45053">
      <w:pPr>
        <w:spacing w:line="360" w:lineRule="auto"/>
        <w:ind w:firstLineChars="200" w:firstLine="480"/>
        <w:rPr>
          <w:rFonts w:ascii="宋体" w:eastAsia="宋体" w:hAnsi="宋体" w:cs="宋体"/>
          <w:sz w:val="24"/>
          <w:szCs w:val="24"/>
        </w:rPr>
      </w:pPr>
      <w:r w:rsidRPr="00A45053">
        <w:rPr>
          <w:rFonts w:ascii="宋体" w:eastAsia="宋体" w:hAnsi="宋体" w:cs="宋体"/>
          <w:noProof/>
          <w:sz w:val="24"/>
          <w:szCs w:val="24"/>
        </w:rPr>
        <w:drawing>
          <wp:inline distT="0" distB="0" distL="0" distR="0" wp14:anchorId="011CC9B4" wp14:editId="4872AA13">
            <wp:extent cx="5273713" cy="2456121"/>
            <wp:effectExtent l="0" t="0" r="3175" b="1905"/>
            <wp:docPr id="39" name="图片 39" descr="C:\Users\d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z\Desktop\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9842" cy="2458976"/>
                    </a:xfrm>
                    <a:prstGeom prst="rect">
                      <a:avLst/>
                    </a:prstGeom>
                    <a:noFill/>
                    <a:ln>
                      <a:noFill/>
                    </a:ln>
                  </pic:spPr>
                </pic:pic>
              </a:graphicData>
            </a:graphic>
          </wp:inline>
        </w:drawing>
      </w:r>
    </w:p>
    <w:p w14:paraId="3DCC26A3" w14:textId="77777777" w:rsidR="007E2F8B" w:rsidRPr="00A45053" w:rsidRDefault="007E2F8B" w:rsidP="00A45053">
      <w:pPr>
        <w:spacing w:line="360" w:lineRule="auto"/>
        <w:ind w:firstLineChars="200" w:firstLine="480"/>
        <w:jc w:val="center"/>
        <w:rPr>
          <w:rFonts w:ascii="宋体" w:eastAsia="宋体" w:hAnsi="宋体" w:cs="宋体"/>
          <w:sz w:val="24"/>
          <w:szCs w:val="24"/>
        </w:rPr>
      </w:pPr>
      <w:r w:rsidRPr="00A45053">
        <w:rPr>
          <w:rFonts w:ascii="宋体" w:eastAsia="宋体" w:hAnsi="宋体" w:cs="宋体" w:hint="eastAsia"/>
          <w:sz w:val="24"/>
          <w:szCs w:val="24"/>
        </w:rPr>
        <w:t>饼状表</w:t>
      </w:r>
    </w:p>
    <w:p w14:paraId="5BF30A90" w14:textId="77777777" w:rsidR="007E2F8B" w:rsidRPr="00A45053" w:rsidRDefault="007E2F8B" w:rsidP="00A45053">
      <w:pPr>
        <w:spacing w:line="360" w:lineRule="auto"/>
        <w:ind w:firstLineChars="200" w:firstLine="480"/>
        <w:jc w:val="center"/>
        <w:rPr>
          <w:rFonts w:ascii="宋体" w:eastAsia="宋体" w:hAnsi="宋体" w:cs="宋体"/>
          <w:sz w:val="24"/>
          <w:szCs w:val="24"/>
        </w:rPr>
      </w:pPr>
      <w:r w:rsidRPr="00A45053">
        <w:rPr>
          <w:rFonts w:ascii="宋体" w:eastAsia="宋体" w:hAnsi="宋体" w:cs="宋体"/>
          <w:noProof/>
          <w:sz w:val="24"/>
          <w:szCs w:val="24"/>
        </w:rPr>
        <w:drawing>
          <wp:inline distT="0" distB="0" distL="0" distR="0" wp14:anchorId="71F370C5" wp14:editId="233A2104">
            <wp:extent cx="5274230" cy="2541182"/>
            <wp:effectExtent l="0" t="0" r="3175" b="0"/>
            <wp:docPr id="40" name="图片 40" descr="C:\Users\d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z\Desktop\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794" cy="2542417"/>
                    </a:xfrm>
                    <a:prstGeom prst="rect">
                      <a:avLst/>
                    </a:prstGeom>
                    <a:noFill/>
                    <a:ln>
                      <a:noFill/>
                    </a:ln>
                  </pic:spPr>
                </pic:pic>
              </a:graphicData>
            </a:graphic>
          </wp:inline>
        </w:drawing>
      </w:r>
    </w:p>
    <w:p w14:paraId="15E91DDE" w14:textId="77777777" w:rsidR="007E2F8B" w:rsidRPr="00A45053" w:rsidRDefault="007E2F8B" w:rsidP="00A45053">
      <w:pPr>
        <w:spacing w:line="360" w:lineRule="auto"/>
        <w:ind w:firstLineChars="200" w:firstLine="480"/>
        <w:jc w:val="center"/>
        <w:rPr>
          <w:rFonts w:ascii="宋体" w:eastAsia="宋体" w:hAnsi="宋体" w:cs="宋体"/>
          <w:sz w:val="24"/>
          <w:szCs w:val="24"/>
        </w:rPr>
      </w:pPr>
      <w:r w:rsidRPr="00A45053">
        <w:rPr>
          <w:rFonts w:ascii="宋体" w:eastAsia="宋体" w:hAnsi="宋体" w:cs="宋体" w:hint="eastAsia"/>
          <w:sz w:val="24"/>
          <w:szCs w:val="24"/>
        </w:rPr>
        <w:t>折线</w:t>
      </w:r>
      <w:r w:rsidRPr="00A45053">
        <w:rPr>
          <w:rFonts w:ascii="宋体" w:eastAsia="宋体" w:hAnsi="宋体" w:cs="宋体"/>
          <w:sz w:val="24"/>
          <w:szCs w:val="24"/>
        </w:rPr>
        <w:t>表</w:t>
      </w:r>
    </w:p>
    <w:p w14:paraId="2B2B822D" w14:textId="77777777" w:rsidR="007E2F8B" w:rsidRPr="00A45053" w:rsidRDefault="007E2F8B" w:rsidP="00A45053">
      <w:pPr>
        <w:pStyle w:val="4"/>
        <w:spacing w:line="360" w:lineRule="auto"/>
        <w:rPr>
          <w:sz w:val="24"/>
          <w:szCs w:val="24"/>
        </w:rPr>
      </w:pPr>
      <w:r w:rsidRPr="00A45053">
        <w:rPr>
          <w:rFonts w:hint="eastAsia"/>
          <w:sz w:val="24"/>
          <w:szCs w:val="24"/>
        </w:rPr>
        <w:lastRenderedPageBreak/>
        <w:t>检查记录</w:t>
      </w:r>
      <w:r w:rsidRPr="00A45053">
        <w:rPr>
          <w:sz w:val="24"/>
          <w:szCs w:val="24"/>
        </w:rPr>
        <w:t>管理</w:t>
      </w:r>
    </w:p>
    <w:p w14:paraId="3F2DB87D" w14:textId="77777777" w:rsidR="007E2F8B" w:rsidRPr="00A45053" w:rsidRDefault="007E2F8B"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针对交通局工作人员可以查询浏览自己的历史汽修企业检查记录，以及对这些记录进行相关编辑。工作人员也可以录入登记自己的检查记录，录入时可以上传巡检时拍摄图片，填写工作总结发现问题等。</w:t>
      </w:r>
    </w:p>
    <w:p w14:paraId="580B5978" w14:textId="77777777" w:rsidR="007E2F8B" w:rsidRPr="00A45053" w:rsidRDefault="007E2F8B"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汽修企业则可以查询自己的被检记录。</w:t>
      </w:r>
    </w:p>
    <w:p w14:paraId="46742410" w14:textId="77777777" w:rsidR="007E2F8B" w:rsidRPr="00A45053" w:rsidRDefault="007E2F8B" w:rsidP="00A45053">
      <w:pPr>
        <w:spacing w:line="360" w:lineRule="auto"/>
        <w:ind w:firstLineChars="200" w:firstLine="480"/>
        <w:rPr>
          <w:rFonts w:ascii="宋体" w:eastAsia="宋体" w:hAnsi="宋体" w:cs="宋体"/>
          <w:sz w:val="24"/>
          <w:szCs w:val="24"/>
        </w:rPr>
      </w:pPr>
      <w:r w:rsidRPr="00A45053">
        <w:rPr>
          <w:rFonts w:ascii="宋体" w:eastAsia="宋体" w:hAnsi="宋体" w:cs="宋体"/>
          <w:noProof/>
          <w:sz w:val="24"/>
          <w:szCs w:val="24"/>
        </w:rPr>
        <w:drawing>
          <wp:inline distT="0" distB="0" distL="0" distR="0" wp14:anchorId="08115C37" wp14:editId="1D0B6194">
            <wp:extent cx="5274310" cy="2563811"/>
            <wp:effectExtent l="0" t="0" r="2540" b="8255"/>
            <wp:docPr id="41" name="图片 41" descr="C:\Users\d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z\Desktop\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563811"/>
                    </a:xfrm>
                    <a:prstGeom prst="rect">
                      <a:avLst/>
                    </a:prstGeom>
                    <a:noFill/>
                    <a:ln>
                      <a:noFill/>
                    </a:ln>
                  </pic:spPr>
                </pic:pic>
              </a:graphicData>
            </a:graphic>
          </wp:inline>
        </w:drawing>
      </w:r>
    </w:p>
    <w:p w14:paraId="709860FC" w14:textId="77777777" w:rsidR="007E2F8B" w:rsidRPr="00A45053" w:rsidRDefault="007E2F8B" w:rsidP="00A45053">
      <w:pPr>
        <w:pStyle w:val="4"/>
        <w:spacing w:line="360" w:lineRule="auto"/>
        <w:rPr>
          <w:sz w:val="24"/>
          <w:szCs w:val="24"/>
        </w:rPr>
      </w:pPr>
      <w:r w:rsidRPr="00A45053">
        <w:rPr>
          <w:rFonts w:hint="eastAsia"/>
          <w:sz w:val="24"/>
          <w:szCs w:val="24"/>
        </w:rPr>
        <w:t>政令通知传达</w:t>
      </w:r>
    </w:p>
    <w:p w14:paraId="20CDA852" w14:textId="77777777" w:rsidR="007E2F8B" w:rsidRPr="00A45053" w:rsidRDefault="007E2F8B"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交通局工作人员可以上传新的政策文件、查看历史政策文件，上传新的通知公告；汽修企业只能够查看政策文件，下载该政策文件。</w:t>
      </w:r>
    </w:p>
    <w:p w14:paraId="0CBF2689" w14:textId="77777777" w:rsidR="007E2F8B" w:rsidRPr="00A45053" w:rsidRDefault="007E2F8B" w:rsidP="00A45053">
      <w:pPr>
        <w:spacing w:line="360" w:lineRule="auto"/>
        <w:ind w:firstLineChars="200" w:firstLine="480"/>
        <w:rPr>
          <w:rFonts w:ascii="宋体" w:eastAsia="宋体" w:hAnsi="宋体" w:cs="宋体"/>
          <w:sz w:val="24"/>
          <w:szCs w:val="24"/>
        </w:rPr>
      </w:pPr>
      <w:r w:rsidRPr="00A45053">
        <w:rPr>
          <w:rFonts w:ascii="宋体" w:eastAsia="宋体" w:hAnsi="宋体" w:cs="宋体"/>
          <w:noProof/>
          <w:sz w:val="24"/>
          <w:szCs w:val="24"/>
        </w:rPr>
        <w:drawing>
          <wp:inline distT="0" distB="0" distL="0" distR="0" wp14:anchorId="58AB3C10" wp14:editId="3C2C0EB9">
            <wp:extent cx="5274310" cy="2529534"/>
            <wp:effectExtent l="0" t="0" r="2540" b="4445"/>
            <wp:docPr id="42" name="图片 42" descr="C:\Users\d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z\Desktop\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529534"/>
                    </a:xfrm>
                    <a:prstGeom prst="rect">
                      <a:avLst/>
                    </a:prstGeom>
                    <a:noFill/>
                    <a:ln>
                      <a:noFill/>
                    </a:ln>
                  </pic:spPr>
                </pic:pic>
              </a:graphicData>
            </a:graphic>
          </wp:inline>
        </w:drawing>
      </w:r>
    </w:p>
    <w:p w14:paraId="1C3619F5" w14:textId="77777777" w:rsidR="007E2F8B" w:rsidRPr="00A45053" w:rsidRDefault="007E2F8B" w:rsidP="00A45053">
      <w:pPr>
        <w:pStyle w:val="4"/>
        <w:spacing w:line="360" w:lineRule="auto"/>
        <w:rPr>
          <w:sz w:val="24"/>
          <w:szCs w:val="24"/>
        </w:rPr>
      </w:pPr>
      <w:r w:rsidRPr="00A45053">
        <w:rPr>
          <w:rFonts w:hint="eastAsia"/>
          <w:sz w:val="24"/>
          <w:szCs w:val="24"/>
        </w:rPr>
        <w:lastRenderedPageBreak/>
        <w:t>信誉</w:t>
      </w:r>
      <w:r w:rsidRPr="00A45053">
        <w:rPr>
          <w:sz w:val="24"/>
          <w:szCs w:val="24"/>
        </w:rPr>
        <w:t>考核申请</w:t>
      </w:r>
    </w:p>
    <w:p w14:paraId="628E8AB8" w14:textId="77777777" w:rsidR="007E2F8B" w:rsidRPr="00A45053" w:rsidRDefault="007E2F8B"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显示汽修企业的诚信考核评分记录，交通局工作人员可以上传记录，汽修企业只能够查看记录。</w:t>
      </w:r>
    </w:p>
    <w:p w14:paraId="116C8FF6" w14:textId="77777777" w:rsidR="007E2F8B" w:rsidRPr="00A45053" w:rsidRDefault="007E2F8B" w:rsidP="00A45053">
      <w:pPr>
        <w:spacing w:line="360" w:lineRule="auto"/>
        <w:rPr>
          <w:rFonts w:ascii="宋体" w:eastAsia="宋体" w:hAnsi="宋体"/>
          <w:sz w:val="24"/>
          <w:szCs w:val="24"/>
        </w:rPr>
      </w:pPr>
      <w:r w:rsidRPr="00A45053">
        <w:rPr>
          <w:rFonts w:ascii="宋体" w:eastAsia="宋体" w:hAnsi="宋体"/>
          <w:noProof/>
          <w:sz w:val="24"/>
          <w:szCs w:val="24"/>
        </w:rPr>
        <w:drawing>
          <wp:inline distT="0" distB="0" distL="0" distR="0" wp14:anchorId="013DB20B" wp14:editId="36E3F383">
            <wp:extent cx="5274310" cy="2108677"/>
            <wp:effectExtent l="0" t="0" r="2540" b="6350"/>
            <wp:docPr id="43" name="图片 43" descr="C:\Users\d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z\Desktop\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108677"/>
                    </a:xfrm>
                    <a:prstGeom prst="rect">
                      <a:avLst/>
                    </a:prstGeom>
                    <a:noFill/>
                    <a:ln>
                      <a:noFill/>
                    </a:ln>
                  </pic:spPr>
                </pic:pic>
              </a:graphicData>
            </a:graphic>
          </wp:inline>
        </w:drawing>
      </w:r>
    </w:p>
    <w:p w14:paraId="0CDB7F0D" w14:textId="77777777" w:rsidR="007E2F8B" w:rsidRPr="00A45053" w:rsidRDefault="007E2F8B" w:rsidP="00A45053">
      <w:pPr>
        <w:pStyle w:val="4"/>
        <w:spacing w:line="360" w:lineRule="auto"/>
        <w:rPr>
          <w:sz w:val="24"/>
          <w:szCs w:val="24"/>
        </w:rPr>
      </w:pPr>
      <w:r w:rsidRPr="00A45053">
        <w:rPr>
          <w:rFonts w:hint="eastAsia"/>
          <w:sz w:val="24"/>
          <w:szCs w:val="24"/>
        </w:rPr>
        <w:t>安全监管</w:t>
      </w:r>
    </w:p>
    <w:p w14:paraId="5BA5CF6B" w14:textId="77777777" w:rsidR="007E2F8B" w:rsidRPr="00A45053" w:rsidRDefault="007E2F8B"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交通局工作人员和汽修企业都可以浏览该子模块的全部数据，并且可以按照时间主题进行查询。汽修企业则可以对这些数据进行编辑（避免产生纠纷说工作人员删除该条记录），并且填写新的记录并且上传相关图片、文字、音频资料。交通局工作人员发现该记录有缺失可以点击提醒按钮，汽修企业人员可以收到相应的提醒短信。</w:t>
      </w:r>
    </w:p>
    <w:p w14:paraId="03131078" w14:textId="77777777" w:rsidR="007E2F8B" w:rsidRPr="00A45053" w:rsidRDefault="007E2F8B" w:rsidP="00A45053">
      <w:pPr>
        <w:spacing w:line="360" w:lineRule="auto"/>
        <w:ind w:firstLineChars="200" w:firstLine="480"/>
        <w:rPr>
          <w:rFonts w:ascii="宋体" w:eastAsia="宋体" w:hAnsi="宋体" w:cs="宋体"/>
          <w:sz w:val="24"/>
          <w:szCs w:val="24"/>
        </w:rPr>
      </w:pPr>
      <w:r w:rsidRPr="00A45053">
        <w:rPr>
          <w:rFonts w:ascii="宋体" w:eastAsia="宋体" w:hAnsi="宋体" w:cs="宋体"/>
          <w:noProof/>
          <w:sz w:val="24"/>
          <w:szCs w:val="24"/>
        </w:rPr>
        <w:drawing>
          <wp:inline distT="0" distB="0" distL="0" distR="0" wp14:anchorId="6201C62D" wp14:editId="791C8CA1">
            <wp:extent cx="5274310" cy="1106385"/>
            <wp:effectExtent l="0" t="0" r="2540" b="0"/>
            <wp:docPr id="44" name="图片 44" descr="C:\Users\d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z\Desktop\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106385"/>
                    </a:xfrm>
                    <a:prstGeom prst="rect">
                      <a:avLst/>
                    </a:prstGeom>
                    <a:noFill/>
                    <a:ln>
                      <a:noFill/>
                    </a:ln>
                  </pic:spPr>
                </pic:pic>
              </a:graphicData>
            </a:graphic>
          </wp:inline>
        </w:drawing>
      </w:r>
    </w:p>
    <w:p w14:paraId="0D6B81D8" w14:textId="77777777" w:rsidR="00ED4015" w:rsidRPr="00A45053" w:rsidRDefault="00ED4015" w:rsidP="00A45053">
      <w:pPr>
        <w:pStyle w:val="3"/>
        <w:spacing w:line="360" w:lineRule="auto"/>
        <w:rPr>
          <w:sz w:val="24"/>
          <w:szCs w:val="24"/>
        </w:rPr>
      </w:pPr>
      <w:bookmarkStart w:id="82" w:name="_Toc513218407"/>
      <w:r w:rsidRPr="00A45053">
        <w:rPr>
          <w:rFonts w:hint="eastAsia"/>
          <w:sz w:val="24"/>
          <w:szCs w:val="24"/>
        </w:rPr>
        <w:t>无纸化办公平台</w:t>
      </w:r>
      <w:bookmarkEnd w:id="82"/>
    </w:p>
    <w:p w14:paraId="7061026D" w14:textId="77777777" w:rsidR="00ED4015" w:rsidRPr="00A45053" w:rsidRDefault="00ED4015" w:rsidP="00A45053">
      <w:pPr>
        <w:pStyle w:val="4"/>
        <w:spacing w:line="360" w:lineRule="auto"/>
        <w:rPr>
          <w:sz w:val="24"/>
          <w:szCs w:val="24"/>
        </w:rPr>
      </w:pPr>
      <w:bookmarkStart w:id="83" w:name="_Toc509577248"/>
      <w:r w:rsidRPr="00A45053">
        <w:rPr>
          <w:rFonts w:hint="eastAsia"/>
          <w:sz w:val="24"/>
          <w:szCs w:val="24"/>
        </w:rPr>
        <w:t>个人文件柜</w:t>
      </w:r>
      <w:bookmarkEnd w:id="83"/>
    </w:p>
    <w:p w14:paraId="54A700F7" w14:textId="77777777" w:rsidR="00ED4015" w:rsidRPr="00A45053" w:rsidRDefault="00ED4015" w:rsidP="00A45053">
      <w:pPr>
        <w:spacing w:line="360" w:lineRule="auto"/>
        <w:ind w:firstLineChars="200" w:firstLine="480"/>
        <w:rPr>
          <w:rFonts w:ascii="宋体" w:eastAsia="宋体" w:hAnsi="宋体" w:cstheme="minorEastAsia"/>
          <w:bCs/>
          <w:sz w:val="24"/>
          <w:szCs w:val="24"/>
          <w:lang w:val="zh-CN"/>
        </w:rPr>
      </w:pPr>
      <w:r w:rsidRPr="00A45053">
        <w:rPr>
          <w:rFonts w:ascii="宋体" w:eastAsia="宋体" w:hAnsi="宋体" w:cstheme="minorEastAsia" w:hint="eastAsia"/>
          <w:bCs/>
          <w:sz w:val="24"/>
          <w:szCs w:val="24"/>
          <w:lang w:val="zh-CN"/>
        </w:rPr>
        <w:t>提供对用户个人文件的管理，支持将文件分门别类的存入系统中，方便自己可以在任何地区登录系统进行查询，实现了文件即时存放，即时下载查询，即时</w:t>
      </w:r>
      <w:r w:rsidRPr="00A45053">
        <w:rPr>
          <w:rFonts w:ascii="宋体" w:eastAsia="宋体" w:hAnsi="宋体" w:cstheme="minorEastAsia" w:hint="eastAsia"/>
          <w:bCs/>
          <w:sz w:val="24"/>
          <w:szCs w:val="24"/>
          <w:lang w:val="zh-CN"/>
        </w:rPr>
        <w:lastRenderedPageBreak/>
        <w:t>共享等功能。包括从县委、县政府、县直各部门、上级交通部门、市长热线、</w:t>
      </w:r>
    </w:p>
    <w:p w14:paraId="25DCD6D4" w14:textId="77777777" w:rsidR="00ED4015" w:rsidRPr="00A45053" w:rsidRDefault="00ED4015" w:rsidP="00A45053">
      <w:pPr>
        <w:spacing w:line="360" w:lineRule="auto"/>
        <w:ind w:firstLineChars="200" w:firstLine="480"/>
        <w:rPr>
          <w:rFonts w:ascii="宋体" w:eastAsia="宋体" w:hAnsi="宋体" w:cstheme="minorEastAsia"/>
          <w:bCs/>
          <w:sz w:val="24"/>
          <w:szCs w:val="24"/>
          <w:lang w:val="zh-CN"/>
        </w:rPr>
      </w:pPr>
      <w:r w:rsidRPr="00A45053">
        <w:rPr>
          <w:rFonts w:ascii="宋体" w:eastAsia="宋体" w:hAnsi="宋体" w:cstheme="minorEastAsia" w:hint="eastAsia"/>
          <w:bCs/>
          <w:sz w:val="24"/>
          <w:szCs w:val="24"/>
          <w:lang w:val="zh-CN"/>
        </w:rPr>
        <w:t>支持对个人文件夹共享。支持文件夹的树型目录分类。支持</w:t>
      </w:r>
      <w:hyperlink r:id="rId48" w:tgtFrame="_blank" w:history="1">
        <w:r w:rsidRPr="00A45053">
          <w:rPr>
            <w:rFonts w:ascii="宋体" w:eastAsia="宋体" w:hAnsi="宋体" w:cstheme="minorEastAsia" w:hint="eastAsia"/>
            <w:bCs/>
            <w:sz w:val="24"/>
            <w:szCs w:val="24"/>
            <w:lang w:val="zh-CN"/>
          </w:rPr>
          <w:t>个人文件</w:t>
        </w:r>
      </w:hyperlink>
      <w:r w:rsidRPr="00A45053">
        <w:rPr>
          <w:rFonts w:ascii="宋体" w:eastAsia="宋体" w:hAnsi="宋体" w:cstheme="minorEastAsia" w:hint="eastAsia"/>
          <w:bCs/>
          <w:sz w:val="24"/>
          <w:szCs w:val="24"/>
          <w:lang w:val="zh-CN"/>
        </w:rPr>
        <w:t>的添加、查询检索、删除、下载、转移、共享等常规操作。</w:t>
      </w:r>
    </w:p>
    <w:p w14:paraId="242A475A" w14:textId="77777777" w:rsidR="00ED4015" w:rsidRPr="00A45053" w:rsidRDefault="00ED4015" w:rsidP="00A45053">
      <w:pPr>
        <w:spacing w:line="360" w:lineRule="auto"/>
        <w:jc w:val="center"/>
        <w:rPr>
          <w:rFonts w:ascii="宋体" w:eastAsia="宋体" w:hAnsi="宋体" w:cstheme="minorEastAsia"/>
          <w:sz w:val="24"/>
          <w:szCs w:val="24"/>
        </w:rPr>
      </w:pPr>
      <w:r w:rsidRPr="00A45053">
        <w:rPr>
          <w:rFonts w:ascii="宋体" w:eastAsia="宋体" w:hAnsi="宋体" w:cstheme="minorEastAsia" w:hint="eastAsia"/>
          <w:noProof/>
          <w:sz w:val="24"/>
          <w:szCs w:val="24"/>
        </w:rPr>
        <w:drawing>
          <wp:inline distT="0" distB="0" distL="0" distR="0" wp14:anchorId="574BE5FC" wp14:editId="15C2EB29">
            <wp:extent cx="2135362" cy="1477266"/>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9"/>
                    <a:stretch>
                      <a:fillRect/>
                    </a:stretch>
                  </pic:blipFill>
                  <pic:spPr>
                    <a:xfrm>
                      <a:off x="0" y="0"/>
                      <a:ext cx="2142931" cy="1482502"/>
                    </a:xfrm>
                    <a:prstGeom prst="rect">
                      <a:avLst/>
                    </a:prstGeom>
                  </pic:spPr>
                </pic:pic>
              </a:graphicData>
            </a:graphic>
          </wp:inline>
        </w:drawing>
      </w:r>
      <w:r w:rsidRPr="00A45053">
        <w:rPr>
          <w:rFonts w:ascii="宋体" w:eastAsia="宋体" w:hAnsi="宋体"/>
          <w:noProof/>
          <w:sz w:val="24"/>
          <w:szCs w:val="24"/>
        </w:rPr>
        <w:drawing>
          <wp:inline distT="0" distB="0" distL="0" distR="0" wp14:anchorId="71C44BF9" wp14:editId="12A3859F">
            <wp:extent cx="2591615" cy="143122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16595" cy="1445018"/>
                    </a:xfrm>
                    <a:prstGeom prst="rect">
                      <a:avLst/>
                    </a:prstGeom>
                  </pic:spPr>
                </pic:pic>
              </a:graphicData>
            </a:graphic>
          </wp:inline>
        </w:drawing>
      </w:r>
    </w:p>
    <w:p w14:paraId="0500145A" w14:textId="77777777" w:rsidR="00ED4015" w:rsidRPr="00A45053" w:rsidRDefault="00ED4015" w:rsidP="00A45053">
      <w:pPr>
        <w:spacing w:line="360" w:lineRule="auto"/>
        <w:ind w:firstLineChars="200" w:firstLine="480"/>
        <w:rPr>
          <w:rFonts w:ascii="宋体" w:eastAsia="宋体" w:hAnsi="宋体" w:cstheme="minorEastAsia"/>
          <w:bCs/>
          <w:sz w:val="24"/>
          <w:szCs w:val="24"/>
          <w:lang w:val="zh-CN"/>
        </w:rPr>
      </w:pPr>
      <w:r w:rsidRPr="00A45053">
        <w:rPr>
          <w:rFonts w:ascii="宋体" w:eastAsia="宋体" w:hAnsi="宋体" w:cstheme="minorEastAsia" w:hint="eastAsia"/>
          <w:bCs/>
          <w:sz w:val="24"/>
          <w:szCs w:val="24"/>
          <w:lang w:val="zh-CN"/>
        </w:rPr>
        <w:t>检索文件：用户通过查询功能，可以按照文件名称、文件时间范围、附件名称等进行检索文件。</w:t>
      </w:r>
    </w:p>
    <w:p w14:paraId="6F196D33" w14:textId="77777777" w:rsidR="00ED4015" w:rsidRPr="00A45053" w:rsidRDefault="00ED4015" w:rsidP="00A45053">
      <w:pPr>
        <w:spacing w:line="360" w:lineRule="auto"/>
        <w:jc w:val="center"/>
        <w:rPr>
          <w:rFonts w:ascii="宋体" w:eastAsia="宋体" w:hAnsi="宋体" w:cstheme="minorEastAsia"/>
          <w:bCs/>
          <w:sz w:val="24"/>
          <w:szCs w:val="24"/>
          <w:lang w:val="zh-CN"/>
        </w:rPr>
      </w:pPr>
      <w:r w:rsidRPr="00A45053">
        <w:rPr>
          <w:rFonts w:ascii="宋体" w:eastAsia="宋体" w:hAnsi="宋体" w:cstheme="minorEastAsia" w:hint="eastAsia"/>
          <w:bCs/>
          <w:noProof/>
          <w:sz w:val="24"/>
          <w:szCs w:val="24"/>
        </w:rPr>
        <w:drawing>
          <wp:inline distT="0" distB="0" distL="0" distR="0" wp14:anchorId="2649E979" wp14:editId="7C8E9015">
            <wp:extent cx="3684027" cy="951594"/>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1"/>
                    <a:stretch>
                      <a:fillRect/>
                    </a:stretch>
                  </pic:blipFill>
                  <pic:spPr>
                    <a:xfrm>
                      <a:off x="0" y="0"/>
                      <a:ext cx="3699832" cy="955677"/>
                    </a:xfrm>
                    <a:prstGeom prst="rect">
                      <a:avLst/>
                    </a:prstGeom>
                  </pic:spPr>
                </pic:pic>
              </a:graphicData>
            </a:graphic>
          </wp:inline>
        </w:drawing>
      </w:r>
    </w:p>
    <w:p w14:paraId="3D7F39AF" w14:textId="77777777" w:rsidR="00ED4015" w:rsidRPr="00A45053" w:rsidRDefault="00ED4015" w:rsidP="00A45053">
      <w:pPr>
        <w:spacing w:line="360" w:lineRule="auto"/>
        <w:ind w:firstLineChars="200" w:firstLine="480"/>
        <w:rPr>
          <w:rFonts w:ascii="宋体" w:eastAsia="宋体" w:hAnsi="宋体" w:cstheme="minorEastAsia"/>
          <w:bCs/>
          <w:sz w:val="24"/>
          <w:szCs w:val="24"/>
          <w:lang w:val="zh-CN"/>
        </w:rPr>
      </w:pPr>
      <w:r w:rsidRPr="00A45053">
        <w:rPr>
          <w:rFonts w:ascii="宋体" w:eastAsia="宋体" w:hAnsi="宋体" w:cstheme="minorEastAsia" w:hint="eastAsia"/>
          <w:bCs/>
          <w:sz w:val="24"/>
          <w:szCs w:val="24"/>
          <w:lang w:val="zh-CN"/>
        </w:rPr>
        <w:t>共享自己文件给同事，移动文件位置等：</w:t>
      </w:r>
    </w:p>
    <w:p w14:paraId="54D4C7AA" w14:textId="77777777" w:rsidR="00ED4015" w:rsidRPr="00A45053" w:rsidRDefault="00ED4015" w:rsidP="00A45053">
      <w:pPr>
        <w:spacing w:line="360" w:lineRule="auto"/>
        <w:ind w:firstLineChars="200" w:firstLine="480"/>
        <w:jc w:val="center"/>
        <w:rPr>
          <w:rFonts w:ascii="宋体" w:eastAsia="宋体" w:hAnsi="宋体" w:cstheme="minorEastAsia"/>
          <w:sz w:val="24"/>
          <w:szCs w:val="24"/>
        </w:rPr>
      </w:pPr>
      <w:r w:rsidRPr="00A45053">
        <w:rPr>
          <w:rFonts w:ascii="宋体" w:eastAsia="宋体" w:hAnsi="宋体" w:cstheme="minorEastAsia" w:hint="eastAsia"/>
          <w:noProof/>
          <w:sz w:val="24"/>
          <w:szCs w:val="24"/>
        </w:rPr>
        <w:drawing>
          <wp:inline distT="0" distB="0" distL="0" distR="0" wp14:anchorId="043A80A0" wp14:editId="53652B80">
            <wp:extent cx="2325641" cy="183351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52"/>
                    <a:stretch>
                      <a:fillRect/>
                    </a:stretch>
                  </pic:blipFill>
                  <pic:spPr>
                    <a:xfrm>
                      <a:off x="0" y="0"/>
                      <a:ext cx="2338287" cy="1843486"/>
                    </a:xfrm>
                    <a:prstGeom prst="rect">
                      <a:avLst/>
                    </a:prstGeom>
                  </pic:spPr>
                </pic:pic>
              </a:graphicData>
            </a:graphic>
          </wp:inline>
        </w:drawing>
      </w:r>
    </w:p>
    <w:p w14:paraId="01FC9D7A" w14:textId="77777777" w:rsidR="00ED4015" w:rsidRPr="00A45053" w:rsidRDefault="00ED4015" w:rsidP="00A45053">
      <w:pPr>
        <w:pStyle w:val="4"/>
        <w:spacing w:line="360" w:lineRule="auto"/>
        <w:rPr>
          <w:sz w:val="24"/>
          <w:szCs w:val="24"/>
        </w:rPr>
      </w:pPr>
      <w:bookmarkStart w:id="84" w:name="_Toc509577249"/>
      <w:r w:rsidRPr="00A45053">
        <w:rPr>
          <w:rFonts w:hint="eastAsia"/>
          <w:sz w:val="24"/>
          <w:szCs w:val="24"/>
        </w:rPr>
        <w:t>工作日志</w:t>
      </w:r>
      <w:bookmarkEnd w:id="84"/>
    </w:p>
    <w:p w14:paraId="53320731" w14:textId="77777777" w:rsidR="00ED4015" w:rsidRPr="00A45053" w:rsidRDefault="00ED4015" w:rsidP="00A45053">
      <w:pPr>
        <w:pStyle w:val="a9"/>
        <w:tabs>
          <w:tab w:val="left" w:pos="-540"/>
        </w:tabs>
        <w:spacing w:line="360" w:lineRule="auto"/>
        <w:ind w:firstLine="482"/>
        <w:rPr>
          <w:rFonts w:ascii="宋体" w:eastAsia="宋体" w:hAnsi="宋体" w:cstheme="minorEastAsia"/>
          <w:bCs/>
          <w:sz w:val="24"/>
          <w:szCs w:val="24"/>
        </w:rPr>
      </w:pPr>
      <w:r w:rsidRPr="00A45053">
        <w:rPr>
          <w:rFonts w:ascii="宋体" w:eastAsia="宋体" w:hAnsi="宋体" w:cstheme="minorEastAsia" w:hint="eastAsia"/>
          <w:bCs/>
          <w:sz w:val="24"/>
          <w:szCs w:val="24"/>
        </w:rPr>
        <w:t>用户可以对当天的工作进行总结形成日志提交给有关领导审阅。部门负责人或部门领导可以查看该部门所有人员日志内容。</w:t>
      </w:r>
    </w:p>
    <w:p w14:paraId="414AD3A5" w14:textId="77777777" w:rsidR="00ED4015" w:rsidRPr="00A45053" w:rsidRDefault="00ED4015" w:rsidP="00A45053">
      <w:pPr>
        <w:pStyle w:val="a9"/>
        <w:tabs>
          <w:tab w:val="left" w:pos="-540"/>
        </w:tabs>
        <w:spacing w:line="360" w:lineRule="auto"/>
        <w:ind w:firstLine="482"/>
        <w:rPr>
          <w:rFonts w:ascii="宋体" w:eastAsia="宋体" w:hAnsi="宋体" w:cstheme="minorEastAsia"/>
          <w:bCs/>
          <w:sz w:val="24"/>
          <w:szCs w:val="24"/>
        </w:rPr>
      </w:pPr>
      <w:r w:rsidRPr="00A45053">
        <w:rPr>
          <w:rFonts w:ascii="宋体" w:eastAsia="宋体" w:hAnsi="宋体" w:cstheme="minorEastAsia" w:hint="eastAsia"/>
          <w:bCs/>
          <w:sz w:val="24"/>
          <w:szCs w:val="24"/>
        </w:rPr>
        <w:t>用户可以对工作日志进行查询、添加、修改、删除、导出等工作。点击添加按钮即可在窗口中编辑日志。</w:t>
      </w:r>
    </w:p>
    <w:p w14:paraId="6EA6408C" w14:textId="77777777" w:rsidR="00ED4015" w:rsidRPr="00A45053" w:rsidRDefault="00ED4015" w:rsidP="00A45053">
      <w:pPr>
        <w:pStyle w:val="a9"/>
        <w:tabs>
          <w:tab w:val="left" w:pos="-540"/>
        </w:tabs>
        <w:spacing w:line="360" w:lineRule="auto"/>
        <w:ind w:firstLine="0"/>
        <w:jc w:val="center"/>
        <w:rPr>
          <w:rFonts w:ascii="宋体" w:eastAsia="宋体" w:hAnsi="宋体" w:cstheme="minorEastAsia"/>
          <w:sz w:val="24"/>
          <w:szCs w:val="24"/>
        </w:rPr>
      </w:pPr>
      <w:r w:rsidRPr="00A45053">
        <w:rPr>
          <w:rFonts w:ascii="宋体" w:eastAsia="宋体" w:hAnsi="宋体" w:cstheme="minorEastAsia" w:hint="eastAsia"/>
          <w:noProof/>
          <w:sz w:val="24"/>
          <w:szCs w:val="24"/>
        </w:rPr>
        <w:lastRenderedPageBreak/>
        <w:drawing>
          <wp:inline distT="0" distB="0" distL="0" distR="0" wp14:anchorId="6B42C23C" wp14:editId="7B2277D9">
            <wp:extent cx="2785485" cy="141374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790654" cy="1416368"/>
                    </a:xfrm>
                    <a:prstGeom prst="rect">
                      <a:avLst/>
                    </a:prstGeom>
                    <a:noFill/>
                    <a:ln>
                      <a:noFill/>
                    </a:ln>
                  </pic:spPr>
                </pic:pic>
              </a:graphicData>
            </a:graphic>
          </wp:inline>
        </w:drawing>
      </w:r>
    </w:p>
    <w:p w14:paraId="7B07325E" w14:textId="77777777" w:rsidR="00ED4015" w:rsidRPr="00A45053" w:rsidRDefault="00ED4015" w:rsidP="00A45053">
      <w:pPr>
        <w:pStyle w:val="4"/>
        <w:spacing w:line="360" w:lineRule="auto"/>
        <w:rPr>
          <w:sz w:val="24"/>
          <w:szCs w:val="24"/>
        </w:rPr>
      </w:pPr>
      <w:bookmarkStart w:id="85" w:name="_Toc509577250"/>
      <w:r w:rsidRPr="00A45053">
        <w:rPr>
          <w:rFonts w:hint="eastAsia"/>
          <w:sz w:val="24"/>
          <w:szCs w:val="24"/>
        </w:rPr>
        <w:t>个人日程</w:t>
      </w:r>
      <w:bookmarkEnd w:id="85"/>
    </w:p>
    <w:p w14:paraId="5E24358F" w14:textId="77777777" w:rsidR="00ED4015" w:rsidRPr="00A45053" w:rsidRDefault="00ED4015" w:rsidP="00A45053">
      <w:pPr>
        <w:spacing w:line="360" w:lineRule="auto"/>
        <w:ind w:firstLineChars="200" w:firstLine="480"/>
        <w:rPr>
          <w:rFonts w:ascii="宋体" w:eastAsia="宋体" w:hAnsi="宋体" w:cstheme="minorEastAsia"/>
          <w:sz w:val="24"/>
          <w:szCs w:val="24"/>
        </w:rPr>
      </w:pPr>
      <w:r w:rsidRPr="00A45053">
        <w:rPr>
          <w:rFonts w:ascii="宋体" w:eastAsia="宋体" w:hAnsi="宋体" w:cstheme="minorEastAsia" w:hint="eastAsia"/>
          <w:sz w:val="24"/>
          <w:szCs w:val="24"/>
        </w:rPr>
        <w:t>可以使用个人日程安排功能查询、新增、编辑和删除个人的日程安排 。</w:t>
      </w:r>
    </w:p>
    <w:p w14:paraId="2E27A111" w14:textId="77777777" w:rsidR="00ED4015" w:rsidRPr="00A45053" w:rsidRDefault="00ED4015" w:rsidP="00A45053">
      <w:pPr>
        <w:spacing w:line="360" w:lineRule="auto"/>
        <w:ind w:firstLineChars="200" w:firstLine="480"/>
        <w:rPr>
          <w:rFonts w:ascii="宋体" w:eastAsia="宋体" w:hAnsi="宋体" w:cstheme="minorEastAsia"/>
          <w:sz w:val="24"/>
          <w:szCs w:val="24"/>
        </w:rPr>
      </w:pPr>
      <w:r w:rsidRPr="00A45053">
        <w:rPr>
          <w:rFonts w:ascii="宋体" w:eastAsia="宋体" w:hAnsi="宋体" w:cstheme="minorEastAsia" w:hint="eastAsia"/>
          <w:bCs/>
          <w:sz w:val="24"/>
          <w:szCs w:val="24"/>
        </w:rPr>
        <w:t>备忘录提供网络化的日程安排功能。系统遵循传统习惯，把日程安排放在日历上进行，相当于一个电子日历，记录有哪些待办事项，提供查询、新增和删除功能。</w:t>
      </w:r>
    </w:p>
    <w:p w14:paraId="415AD527" w14:textId="77777777" w:rsidR="00ED4015" w:rsidRPr="00A45053" w:rsidRDefault="00ED4015" w:rsidP="00A45053">
      <w:pPr>
        <w:pStyle w:val="a9"/>
        <w:tabs>
          <w:tab w:val="left" w:pos="-540"/>
        </w:tabs>
        <w:spacing w:line="360" w:lineRule="auto"/>
        <w:ind w:firstLine="0"/>
        <w:jc w:val="center"/>
        <w:rPr>
          <w:rFonts w:ascii="宋体" w:eastAsia="宋体" w:hAnsi="宋体" w:cstheme="minorEastAsia"/>
          <w:sz w:val="24"/>
          <w:szCs w:val="24"/>
        </w:rPr>
      </w:pPr>
      <w:r w:rsidRPr="00A45053">
        <w:rPr>
          <w:rFonts w:ascii="宋体" w:eastAsia="宋体" w:hAnsi="宋体" w:cstheme="minorEastAsia" w:hint="eastAsia"/>
          <w:noProof/>
          <w:sz w:val="24"/>
          <w:szCs w:val="24"/>
        </w:rPr>
        <w:drawing>
          <wp:inline distT="0" distB="0" distL="0" distR="0" wp14:anchorId="745CAA01" wp14:editId="21F2D10A">
            <wp:extent cx="3213898" cy="1812898"/>
            <wp:effectExtent l="0" t="0" r="571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233471" cy="1823939"/>
                    </a:xfrm>
                    <a:prstGeom prst="rect">
                      <a:avLst/>
                    </a:prstGeom>
                    <a:noFill/>
                    <a:ln>
                      <a:noFill/>
                    </a:ln>
                  </pic:spPr>
                </pic:pic>
              </a:graphicData>
            </a:graphic>
          </wp:inline>
        </w:drawing>
      </w:r>
    </w:p>
    <w:p w14:paraId="54B01A0D" w14:textId="77777777" w:rsidR="00ED4015" w:rsidRPr="00A45053" w:rsidRDefault="00ED4015" w:rsidP="00A45053">
      <w:pPr>
        <w:pStyle w:val="a9"/>
        <w:tabs>
          <w:tab w:val="left" w:pos="-540"/>
        </w:tabs>
        <w:spacing w:line="360" w:lineRule="auto"/>
        <w:ind w:firstLine="480"/>
        <w:rPr>
          <w:rFonts w:ascii="宋体" w:eastAsia="宋体" w:hAnsi="宋体" w:cstheme="minorEastAsia"/>
          <w:bCs/>
          <w:sz w:val="24"/>
          <w:szCs w:val="24"/>
        </w:rPr>
      </w:pPr>
      <w:r w:rsidRPr="00A45053">
        <w:rPr>
          <w:rFonts w:ascii="宋体" w:eastAsia="宋体" w:hAnsi="宋体" w:cstheme="minorEastAsia" w:hint="eastAsia"/>
          <w:bCs/>
          <w:sz w:val="24"/>
          <w:szCs w:val="24"/>
        </w:rPr>
        <w:t>新建日程：点击新建日程，添加主题，时间，地点，备注</w:t>
      </w:r>
    </w:p>
    <w:p w14:paraId="02E4393F" w14:textId="77777777" w:rsidR="00ED4015" w:rsidRPr="00A45053" w:rsidRDefault="00ED4015" w:rsidP="00A45053">
      <w:pPr>
        <w:pStyle w:val="a9"/>
        <w:tabs>
          <w:tab w:val="left" w:pos="-540"/>
        </w:tabs>
        <w:spacing w:line="360" w:lineRule="auto"/>
        <w:ind w:firstLine="0"/>
        <w:jc w:val="center"/>
        <w:rPr>
          <w:rFonts w:ascii="宋体" w:eastAsia="宋体" w:hAnsi="宋体" w:cstheme="minorEastAsia"/>
          <w:sz w:val="24"/>
          <w:szCs w:val="24"/>
        </w:rPr>
      </w:pPr>
      <w:r w:rsidRPr="00A45053">
        <w:rPr>
          <w:rFonts w:ascii="宋体" w:eastAsia="宋体" w:hAnsi="宋体" w:cstheme="minorEastAsia" w:hint="eastAsia"/>
          <w:noProof/>
          <w:sz w:val="24"/>
          <w:szCs w:val="24"/>
        </w:rPr>
        <w:drawing>
          <wp:inline distT="0" distB="0" distL="0" distR="0" wp14:anchorId="7B4A3D07" wp14:editId="6A1431EC">
            <wp:extent cx="3234994" cy="2737914"/>
            <wp:effectExtent l="0" t="0" r="381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238539" cy="2740914"/>
                    </a:xfrm>
                    <a:prstGeom prst="rect">
                      <a:avLst/>
                    </a:prstGeom>
                    <a:noFill/>
                    <a:ln>
                      <a:noFill/>
                    </a:ln>
                  </pic:spPr>
                </pic:pic>
              </a:graphicData>
            </a:graphic>
          </wp:inline>
        </w:drawing>
      </w:r>
    </w:p>
    <w:p w14:paraId="0874D52C" w14:textId="77777777" w:rsidR="00ED4015" w:rsidRPr="00A45053" w:rsidRDefault="00ED4015" w:rsidP="00A45053">
      <w:pPr>
        <w:pStyle w:val="a9"/>
        <w:tabs>
          <w:tab w:val="left" w:pos="-540"/>
        </w:tabs>
        <w:spacing w:line="360" w:lineRule="auto"/>
        <w:ind w:firstLine="480"/>
        <w:rPr>
          <w:rFonts w:ascii="宋体" w:eastAsia="宋体" w:hAnsi="宋体" w:cstheme="minorEastAsia"/>
          <w:bCs/>
          <w:sz w:val="24"/>
          <w:szCs w:val="24"/>
        </w:rPr>
      </w:pPr>
      <w:r w:rsidRPr="00A45053">
        <w:rPr>
          <w:rFonts w:ascii="宋体" w:eastAsia="宋体" w:hAnsi="宋体" w:cstheme="minorEastAsia" w:hint="eastAsia"/>
          <w:bCs/>
          <w:sz w:val="24"/>
          <w:szCs w:val="24"/>
        </w:rPr>
        <w:t>保存后可以在日历表中查看日程主题</w:t>
      </w:r>
    </w:p>
    <w:p w14:paraId="05229DB5" w14:textId="77777777" w:rsidR="00ED4015" w:rsidRPr="00A45053" w:rsidRDefault="00ED4015" w:rsidP="00A45053">
      <w:pPr>
        <w:pStyle w:val="a9"/>
        <w:tabs>
          <w:tab w:val="left" w:pos="-540"/>
        </w:tabs>
        <w:spacing w:line="360" w:lineRule="auto"/>
        <w:ind w:firstLine="0"/>
        <w:jc w:val="center"/>
        <w:rPr>
          <w:rFonts w:ascii="宋体" w:eastAsia="宋体" w:hAnsi="宋体" w:cstheme="minorEastAsia"/>
          <w:sz w:val="24"/>
          <w:szCs w:val="24"/>
        </w:rPr>
      </w:pPr>
      <w:r w:rsidRPr="00A45053">
        <w:rPr>
          <w:rFonts w:ascii="宋体" w:eastAsia="宋体" w:hAnsi="宋体" w:cstheme="minorEastAsia" w:hint="eastAsia"/>
          <w:noProof/>
          <w:sz w:val="24"/>
          <w:szCs w:val="24"/>
        </w:rPr>
        <w:lastRenderedPageBreak/>
        <w:drawing>
          <wp:inline distT="0" distB="0" distL="0" distR="0" wp14:anchorId="23CC18A8" wp14:editId="67DAAA6A">
            <wp:extent cx="2981049" cy="1004113"/>
            <wp:effectExtent l="0" t="0" r="0"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3005799" cy="1012449"/>
                    </a:xfrm>
                    <a:prstGeom prst="rect">
                      <a:avLst/>
                    </a:prstGeom>
                    <a:noFill/>
                    <a:ln>
                      <a:noFill/>
                    </a:ln>
                  </pic:spPr>
                </pic:pic>
              </a:graphicData>
            </a:graphic>
          </wp:inline>
        </w:drawing>
      </w:r>
    </w:p>
    <w:p w14:paraId="1C08CD03" w14:textId="77777777" w:rsidR="00ED4015" w:rsidRPr="00A45053" w:rsidRDefault="00ED4015" w:rsidP="00A45053">
      <w:pPr>
        <w:pStyle w:val="a9"/>
        <w:tabs>
          <w:tab w:val="left" w:pos="-540"/>
        </w:tabs>
        <w:spacing w:line="360" w:lineRule="auto"/>
        <w:ind w:firstLine="480"/>
        <w:rPr>
          <w:rFonts w:ascii="宋体" w:eastAsia="宋体" w:hAnsi="宋体" w:cstheme="minorEastAsia"/>
          <w:bCs/>
          <w:sz w:val="24"/>
          <w:szCs w:val="24"/>
        </w:rPr>
      </w:pPr>
      <w:r w:rsidRPr="00A45053">
        <w:rPr>
          <w:rFonts w:ascii="宋体" w:eastAsia="宋体" w:hAnsi="宋体" w:cstheme="minorEastAsia" w:hint="eastAsia"/>
          <w:bCs/>
          <w:sz w:val="24"/>
          <w:szCs w:val="24"/>
        </w:rPr>
        <w:t>点击可以查看详细内容，删除，修改日程内容</w:t>
      </w:r>
    </w:p>
    <w:p w14:paraId="18ADB361" w14:textId="77777777" w:rsidR="00ED4015" w:rsidRPr="00A45053" w:rsidRDefault="00ED4015" w:rsidP="00A45053">
      <w:pPr>
        <w:pStyle w:val="a9"/>
        <w:tabs>
          <w:tab w:val="left" w:pos="-540"/>
        </w:tabs>
        <w:spacing w:line="360" w:lineRule="auto"/>
        <w:ind w:firstLine="0"/>
        <w:jc w:val="center"/>
        <w:rPr>
          <w:rFonts w:ascii="宋体" w:eastAsia="宋体" w:hAnsi="宋体" w:cstheme="minorEastAsia"/>
          <w:sz w:val="24"/>
          <w:szCs w:val="24"/>
        </w:rPr>
      </w:pPr>
      <w:r w:rsidRPr="00A45053">
        <w:rPr>
          <w:rFonts w:ascii="宋体" w:eastAsia="宋体" w:hAnsi="宋体" w:cstheme="minorEastAsia" w:hint="eastAsia"/>
          <w:noProof/>
          <w:sz w:val="24"/>
          <w:szCs w:val="24"/>
        </w:rPr>
        <w:drawing>
          <wp:inline distT="0" distB="0" distL="0" distR="0" wp14:anchorId="4AC885FD" wp14:editId="09C920D1">
            <wp:extent cx="2642775" cy="112976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657215" cy="1135933"/>
                    </a:xfrm>
                    <a:prstGeom prst="rect">
                      <a:avLst/>
                    </a:prstGeom>
                    <a:noFill/>
                    <a:ln>
                      <a:noFill/>
                    </a:ln>
                  </pic:spPr>
                </pic:pic>
              </a:graphicData>
            </a:graphic>
          </wp:inline>
        </w:drawing>
      </w:r>
    </w:p>
    <w:p w14:paraId="5AC7412A" w14:textId="77777777" w:rsidR="00ED4015" w:rsidRPr="00A45053" w:rsidRDefault="00ED4015" w:rsidP="00A45053">
      <w:pPr>
        <w:pStyle w:val="4"/>
        <w:spacing w:line="360" w:lineRule="auto"/>
        <w:rPr>
          <w:sz w:val="24"/>
          <w:szCs w:val="24"/>
        </w:rPr>
      </w:pPr>
      <w:bookmarkStart w:id="86" w:name="_Toc509577251"/>
      <w:r w:rsidRPr="00A45053">
        <w:rPr>
          <w:rFonts w:hint="eastAsia"/>
          <w:sz w:val="24"/>
          <w:szCs w:val="24"/>
        </w:rPr>
        <w:t>个人通讯录</w:t>
      </w:r>
      <w:bookmarkEnd w:id="86"/>
    </w:p>
    <w:p w14:paraId="291BD98D" w14:textId="77777777" w:rsidR="00ED4015" w:rsidRPr="00A45053" w:rsidRDefault="00ED4015" w:rsidP="00A45053">
      <w:pPr>
        <w:spacing w:line="360" w:lineRule="auto"/>
        <w:ind w:firstLineChars="200" w:firstLine="480"/>
        <w:rPr>
          <w:rFonts w:ascii="宋体" w:eastAsia="宋体" w:hAnsi="宋体" w:cstheme="minorEastAsia"/>
          <w:sz w:val="24"/>
          <w:szCs w:val="24"/>
        </w:rPr>
      </w:pPr>
      <w:r w:rsidRPr="00A45053">
        <w:rPr>
          <w:rFonts w:ascii="宋体" w:eastAsia="宋体" w:hAnsi="宋体" w:cstheme="minorEastAsia" w:hint="eastAsia"/>
          <w:sz w:val="24"/>
          <w:szCs w:val="24"/>
        </w:rPr>
        <w:t>提供对用户个人通讯录的管理，分类并列表展示个人通讯录联系人及联系方式。包括模糊查询、新增、修改、从公共通讯录中批量添加、删除联系人及联系方式。通讯录的每一条信息包括姓名、单位、固定电话、移动手机、分类（如同事、朋友、同学、家人等）、EMAIL、QQ等。</w:t>
      </w:r>
    </w:p>
    <w:p w14:paraId="2C75C247" w14:textId="77777777" w:rsidR="00ED4015" w:rsidRPr="00A45053" w:rsidRDefault="00ED4015" w:rsidP="00A45053">
      <w:pPr>
        <w:pStyle w:val="4"/>
        <w:spacing w:line="360" w:lineRule="auto"/>
        <w:rPr>
          <w:sz w:val="24"/>
          <w:szCs w:val="24"/>
        </w:rPr>
      </w:pPr>
      <w:bookmarkStart w:id="87" w:name="_Toc509577252"/>
      <w:r w:rsidRPr="00A45053">
        <w:rPr>
          <w:rFonts w:hint="eastAsia"/>
          <w:sz w:val="24"/>
          <w:szCs w:val="24"/>
        </w:rPr>
        <w:t>公共通讯录</w:t>
      </w:r>
      <w:bookmarkEnd w:id="87"/>
    </w:p>
    <w:p w14:paraId="3CAADF48" w14:textId="77777777" w:rsidR="00ED4015" w:rsidRPr="00A45053" w:rsidRDefault="00ED4015" w:rsidP="00A45053">
      <w:pPr>
        <w:spacing w:line="360" w:lineRule="auto"/>
        <w:ind w:firstLineChars="200" w:firstLine="480"/>
        <w:rPr>
          <w:rFonts w:ascii="宋体" w:eastAsia="宋体" w:hAnsi="宋体" w:cs="宋体"/>
          <w:kern w:val="1"/>
          <w:sz w:val="24"/>
          <w:szCs w:val="24"/>
        </w:rPr>
      </w:pPr>
      <w:r w:rsidRPr="00A45053">
        <w:rPr>
          <w:rFonts w:ascii="宋体" w:eastAsia="宋体" w:hAnsi="宋体" w:cs="宋体" w:hint="eastAsia"/>
          <w:kern w:val="1"/>
          <w:sz w:val="24"/>
          <w:szCs w:val="24"/>
        </w:rPr>
        <w:t>管理员定期更新单位公共通讯录，删除、或者批量导入的功能，普通用户可以查看公共通讯录，支持模糊查询，支持按部门或者某一个字查询出具体信息。普通用户还可以将公共通讯录批量导入到个人通讯录中。</w:t>
      </w:r>
    </w:p>
    <w:p w14:paraId="02449D8F" w14:textId="77777777" w:rsidR="00ED4015" w:rsidRPr="00A45053" w:rsidRDefault="00ED4015" w:rsidP="00A45053">
      <w:pPr>
        <w:pStyle w:val="4"/>
        <w:spacing w:line="360" w:lineRule="auto"/>
        <w:rPr>
          <w:sz w:val="24"/>
          <w:szCs w:val="24"/>
        </w:rPr>
      </w:pPr>
      <w:bookmarkStart w:id="88" w:name="_Toc509577253"/>
      <w:r w:rsidRPr="00A45053">
        <w:rPr>
          <w:rFonts w:hint="eastAsia"/>
          <w:sz w:val="24"/>
          <w:szCs w:val="24"/>
        </w:rPr>
        <w:t>办公桌面定制</w:t>
      </w:r>
      <w:bookmarkEnd w:id="88"/>
    </w:p>
    <w:p w14:paraId="1D5D269B" w14:textId="77777777" w:rsidR="00ED4015" w:rsidRPr="00A45053" w:rsidRDefault="00ED4015" w:rsidP="00A45053">
      <w:pPr>
        <w:spacing w:line="360" w:lineRule="auto"/>
        <w:ind w:firstLineChars="200" w:firstLine="480"/>
        <w:rPr>
          <w:rFonts w:ascii="宋体" w:eastAsia="宋体" w:hAnsi="宋体" w:cs="宋体"/>
          <w:b/>
          <w:bCs/>
          <w:sz w:val="24"/>
          <w:szCs w:val="24"/>
        </w:rPr>
      </w:pPr>
      <w:r w:rsidRPr="00A45053">
        <w:rPr>
          <w:rFonts w:ascii="宋体" w:eastAsia="宋体" w:hAnsi="宋体" w:cs="宋体" w:hint="eastAsia"/>
          <w:kern w:val="1"/>
          <w:sz w:val="24"/>
          <w:szCs w:val="24"/>
        </w:rPr>
        <w:t>在后台管理的主界面上显示系统中各功能模块的最新或者当前状态。常用的办公业务、待办事宜等功能自定义设置。重要业务提取至桌面，快捷办理相应业务。</w:t>
      </w:r>
    </w:p>
    <w:p w14:paraId="199ECFDF" w14:textId="77777777" w:rsidR="00ED4015" w:rsidRPr="00A45053" w:rsidRDefault="00ED4015" w:rsidP="00A45053">
      <w:pPr>
        <w:spacing w:line="360" w:lineRule="auto"/>
        <w:ind w:firstLineChars="200" w:firstLine="480"/>
        <w:rPr>
          <w:rFonts w:ascii="宋体" w:eastAsia="宋体" w:hAnsi="宋体" w:cs="宋体"/>
          <w:kern w:val="1"/>
          <w:sz w:val="24"/>
          <w:szCs w:val="24"/>
        </w:rPr>
      </w:pPr>
      <w:r w:rsidRPr="00A45053">
        <w:rPr>
          <w:rFonts w:ascii="宋体" w:eastAsia="宋体" w:hAnsi="宋体" w:cs="宋体" w:hint="eastAsia"/>
          <w:kern w:val="1"/>
          <w:sz w:val="24"/>
          <w:szCs w:val="24"/>
        </w:rPr>
        <w:t>办公系统提供的个人办公桌为后台登录后的首个办公页面，该页面上分布了不同的信息版块，分别包括了“待办事项”“已办事项”“通知公告” “工作日志”。在每个版块中直接列出最新待办文件以及相应信息的标题，直接点击标题</w:t>
      </w:r>
      <w:r w:rsidRPr="00A45053">
        <w:rPr>
          <w:rFonts w:ascii="宋体" w:eastAsia="宋体" w:hAnsi="宋体" w:cs="宋体" w:hint="eastAsia"/>
          <w:kern w:val="1"/>
          <w:sz w:val="24"/>
          <w:szCs w:val="24"/>
        </w:rPr>
        <w:lastRenderedPageBreak/>
        <w:t>可进入详细的办理或者信息显示页面，即可完成批示、审批、审阅的工作，操作简单快捷。办理完成后，信息由待办自动转入已办理类别。</w:t>
      </w:r>
    </w:p>
    <w:p w14:paraId="7C995408" w14:textId="77777777" w:rsidR="00ED4015" w:rsidRPr="00A45053" w:rsidRDefault="00ED4015" w:rsidP="00A45053">
      <w:pPr>
        <w:pStyle w:val="4"/>
        <w:spacing w:line="360" w:lineRule="auto"/>
        <w:rPr>
          <w:sz w:val="24"/>
          <w:szCs w:val="24"/>
        </w:rPr>
      </w:pPr>
      <w:bookmarkStart w:id="89" w:name="_Toc509577255"/>
      <w:r w:rsidRPr="00A45053">
        <w:rPr>
          <w:rFonts w:hint="eastAsia"/>
          <w:sz w:val="24"/>
          <w:szCs w:val="24"/>
        </w:rPr>
        <w:t>待办公文</w:t>
      </w:r>
      <w:bookmarkEnd w:id="89"/>
    </w:p>
    <w:p w14:paraId="2139B5B0" w14:textId="77777777" w:rsidR="00ED4015" w:rsidRPr="00A45053" w:rsidRDefault="00ED4015" w:rsidP="00A45053">
      <w:pPr>
        <w:spacing w:line="360" w:lineRule="auto"/>
        <w:ind w:firstLineChars="200" w:firstLine="480"/>
        <w:rPr>
          <w:rFonts w:ascii="宋体" w:eastAsia="宋体" w:hAnsi="宋体" w:cstheme="minorEastAsia"/>
          <w:sz w:val="24"/>
          <w:szCs w:val="24"/>
        </w:rPr>
      </w:pPr>
      <w:r w:rsidRPr="00A45053">
        <w:rPr>
          <w:rFonts w:ascii="宋体" w:eastAsia="宋体" w:hAnsi="宋体" w:cstheme="minorEastAsia" w:hint="eastAsia"/>
          <w:sz w:val="24"/>
          <w:szCs w:val="24"/>
        </w:rPr>
        <w:t>存储当前登录用户未处理，等待审批的公文流程信息。</w:t>
      </w:r>
    </w:p>
    <w:p w14:paraId="3DFBE14D" w14:textId="77777777" w:rsidR="00ED4015" w:rsidRPr="00A45053" w:rsidRDefault="00ED4015" w:rsidP="00A45053">
      <w:pPr>
        <w:spacing w:line="360" w:lineRule="auto"/>
        <w:ind w:firstLineChars="200" w:firstLine="480"/>
        <w:rPr>
          <w:rFonts w:ascii="宋体" w:eastAsia="宋体" w:hAnsi="宋体" w:cstheme="minorEastAsia"/>
          <w:kern w:val="1"/>
          <w:sz w:val="24"/>
          <w:szCs w:val="24"/>
        </w:rPr>
      </w:pPr>
      <w:r w:rsidRPr="00A45053">
        <w:rPr>
          <w:rFonts w:ascii="宋体" w:eastAsia="宋体" w:hAnsi="宋体" w:cstheme="minorEastAsia" w:hint="eastAsia"/>
          <w:kern w:val="1"/>
          <w:sz w:val="24"/>
          <w:szCs w:val="24"/>
        </w:rPr>
        <w:t>显示用户个人尚未处理的工作。支持对待办公文的筛选，查询，处理。处理完的事项，自动转到已办公文模块中。</w:t>
      </w:r>
    </w:p>
    <w:p w14:paraId="02FF21F1" w14:textId="77777777" w:rsidR="00ED4015" w:rsidRPr="00A45053" w:rsidRDefault="00ED4015" w:rsidP="00A45053">
      <w:pPr>
        <w:spacing w:line="360" w:lineRule="auto"/>
        <w:ind w:firstLineChars="200" w:firstLine="482"/>
        <w:rPr>
          <w:rFonts w:ascii="宋体" w:eastAsia="宋体" w:hAnsi="宋体" w:cstheme="minorEastAsia"/>
          <w:kern w:val="1"/>
          <w:sz w:val="24"/>
          <w:szCs w:val="24"/>
        </w:rPr>
      </w:pPr>
      <w:r w:rsidRPr="00A45053">
        <w:rPr>
          <w:rFonts w:ascii="宋体" w:eastAsia="宋体" w:hAnsi="宋体" w:cstheme="minorEastAsia" w:hint="eastAsia"/>
          <w:b/>
          <w:bCs/>
          <w:kern w:val="1"/>
          <w:sz w:val="24"/>
          <w:szCs w:val="24"/>
        </w:rPr>
        <w:t>筛选待办：</w:t>
      </w:r>
      <w:r w:rsidRPr="00A45053">
        <w:rPr>
          <w:rFonts w:ascii="宋体" w:eastAsia="宋体" w:hAnsi="宋体" w:cstheme="minorEastAsia" w:hint="eastAsia"/>
          <w:kern w:val="1"/>
          <w:sz w:val="24"/>
          <w:szCs w:val="24"/>
        </w:rPr>
        <w:t>支持对名称、所属流程、发送人、接收时间等多个字段的筛选，让用户迅速定位急需处理的工作。</w:t>
      </w:r>
    </w:p>
    <w:p w14:paraId="10C5BB4C" w14:textId="77777777" w:rsidR="00ED4015" w:rsidRPr="00A45053" w:rsidRDefault="00ED4015" w:rsidP="00A45053">
      <w:pPr>
        <w:spacing w:line="360" w:lineRule="auto"/>
        <w:jc w:val="center"/>
        <w:rPr>
          <w:rFonts w:ascii="宋体" w:eastAsia="宋体" w:hAnsi="宋体" w:cstheme="minorEastAsia"/>
          <w:sz w:val="24"/>
          <w:szCs w:val="24"/>
        </w:rPr>
      </w:pPr>
      <w:r w:rsidRPr="00A45053">
        <w:rPr>
          <w:rFonts w:ascii="宋体" w:eastAsia="宋体" w:hAnsi="宋体" w:cstheme="minorEastAsia" w:hint="eastAsia"/>
          <w:noProof/>
          <w:sz w:val="24"/>
          <w:szCs w:val="24"/>
        </w:rPr>
        <w:drawing>
          <wp:inline distT="0" distB="0" distL="0" distR="0" wp14:anchorId="03FCA69B" wp14:editId="0E903006">
            <wp:extent cx="4075158" cy="1186419"/>
            <wp:effectExtent l="0" t="0" r="190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130463" cy="1202520"/>
                    </a:xfrm>
                    <a:prstGeom prst="rect">
                      <a:avLst/>
                    </a:prstGeom>
                    <a:noFill/>
                    <a:ln>
                      <a:noFill/>
                    </a:ln>
                  </pic:spPr>
                </pic:pic>
              </a:graphicData>
            </a:graphic>
          </wp:inline>
        </w:drawing>
      </w:r>
    </w:p>
    <w:p w14:paraId="0CAF148D" w14:textId="77777777" w:rsidR="00ED4015" w:rsidRPr="00A45053" w:rsidRDefault="00ED4015" w:rsidP="00A45053">
      <w:pPr>
        <w:spacing w:line="360" w:lineRule="auto"/>
        <w:ind w:firstLine="482"/>
        <w:rPr>
          <w:rFonts w:ascii="宋体" w:eastAsia="宋体" w:hAnsi="宋体" w:cstheme="minorEastAsia"/>
          <w:sz w:val="24"/>
          <w:szCs w:val="24"/>
        </w:rPr>
      </w:pPr>
      <w:r w:rsidRPr="00A45053">
        <w:rPr>
          <w:rFonts w:ascii="宋体" w:eastAsia="宋体" w:hAnsi="宋体" w:cstheme="minorEastAsia" w:hint="eastAsia"/>
          <w:b/>
          <w:bCs/>
          <w:sz w:val="24"/>
          <w:szCs w:val="24"/>
        </w:rPr>
        <w:t>查看待办：</w:t>
      </w:r>
      <w:r w:rsidRPr="00A45053">
        <w:rPr>
          <w:rFonts w:ascii="宋体" w:eastAsia="宋体" w:hAnsi="宋体" w:cstheme="minorEastAsia" w:hint="eastAsia"/>
          <w:sz w:val="24"/>
          <w:szCs w:val="24"/>
        </w:rPr>
        <w:t>选中所需办理的工作，点击查看按钮，可以进入工作办理界面。在界面中处理相应业务。可以通过图形、列表两种方式了解该工作的进展。</w:t>
      </w:r>
    </w:p>
    <w:p w14:paraId="33B429B5" w14:textId="77777777" w:rsidR="00ED4015" w:rsidRPr="00A45053" w:rsidRDefault="00ED4015" w:rsidP="00A45053">
      <w:pPr>
        <w:spacing w:line="360" w:lineRule="auto"/>
        <w:jc w:val="center"/>
        <w:rPr>
          <w:rFonts w:ascii="宋体" w:eastAsia="宋体" w:hAnsi="宋体" w:cstheme="minorEastAsia"/>
          <w:sz w:val="24"/>
          <w:szCs w:val="24"/>
        </w:rPr>
      </w:pPr>
      <w:r w:rsidRPr="00A45053">
        <w:rPr>
          <w:rFonts w:ascii="宋体" w:eastAsia="宋体" w:hAnsi="宋体" w:cstheme="minorEastAsia" w:hint="eastAsia"/>
          <w:noProof/>
          <w:sz w:val="24"/>
          <w:szCs w:val="24"/>
        </w:rPr>
        <w:drawing>
          <wp:inline distT="0" distB="0" distL="0" distR="0" wp14:anchorId="4C8F13FF" wp14:editId="27FEF1DC">
            <wp:extent cx="4143870" cy="78355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9"/>
                    <a:stretch>
                      <a:fillRect/>
                    </a:stretch>
                  </pic:blipFill>
                  <pic:spPr>
                    <a:xfrm>
                      <a:off x="0" y="0"/>
                      <a:ext cx="4180617" cy="790506"/>
                    </a:xfrm>
                    <a:prstGeom prst="rect">
                      <a:avLst/>
                    </a:prstGeom>
                  </pic:spPr>
                </pic:pic>
              </a:graphicData>
            </a:graphic>
          </wp:inline>
        </w:drawing>
      </w:r>
    </w:p>
    <w:p w14:paraId="21B0DF58" w14:textId="77777777" w:rsidR="00ED4015" w:rsidRPr="00A45053" w:rsidRDefault="00ED4015" w:rsidP="00A45053">
      <w:pPr>
        <w:spacing w:line="360" w:lineRule="auto"/>
        <w:ind w:firstLine="482"/>
        <w:rPr>
          <w:rFonts w:ascii="宋体" w:eastAsia="宋体" w:hAnsi="宋体" w:cstheme="minorEastAsia"/>
          <w:sz w:val="24"/>
          <w:szCs w:val="24"/>
        </w:rPr>
      </w:pPr>
      <w:r w:rsidRPr="00A45053">
        <w:rPr>
          <w:rFonts w:ascii="宋体" w:eastAsia="宋体" w:hAnsi="宋体" w:cstheme="minorEastAsia" w:hint="eastAsia"/>
          <w:b/>
          <w:bCs/>
          <w:sz w:val="24"/>
          <w:szCs w:val="24"/>
        </w:rPr>
        <w:t>完成待办：</w:t>
      </w:r>
      <w:r w:rsidRPr="00A45053">
        <w:rPr>
          <w:rFonts w:ascii="宋体" w:eastAsia="宋体" w:hAnsi="宋体" w:cstheme="minorEastAsia" w:hint="eastAsia"/>
          <w:sz w:val="24"/>
          <w:szCs w:val="24"/>
        </w:rPr>
        <w:t>在工作办理界面点击是否同意或添加修改意见。视工作进度点击完成或发送。该流程即归档或走向下一步。</w:t>
      </w:r>
    </w:p>
    <w:p w14:paraId="1974FD9A" w14:textId="77777777" w:rsidR="00ED4015" w:rsidRPr="00A45053" w:rsidRDefault="00ED4015" w:rsidP="00A45053">
      <w:pPr>
        <w:pStyle w:val="4"/>
        <w:spacing w:line="360" w:lineRule="auto"/>
        <w:rPr>
          <w:sz w:val="24"/>
          <w:szCs w:val="24"/>
        </w:rPr>
      </w:pPr>
      <w:bookmarkStart w:id="90" w:name="_Toc509577256"/>
      <w:r w:rsidRPr="00A45053">
        <w:rPr>
          <w:rFonts w:hint="eastAsia"/>
          <w:sz w:val="24"/>
          <w:szCs w:val="24"/>
        </w:rPr>
        <w:t>已办公文</w:t>
      </w:r>
      <w:bookmarkEnd w:id="90"/>
    </w:p>
    <w:p w14:paraId="3831AD20" w14:textId="77777777" w:rsidR="00ED4015" w:rsidRPr="00A45053" w:rsidRDefault="00ED4015" w:rsidP="00A45053">
      <w:pPr>
        <w:spacing w:line="360" w:lineRule="auto"/>
        <w:ind w:firstLineChars="200" w:firstLine="480"/>
        <w:rPr>
          <w:rFonts w:ascii="宋体" w:eastAsia="宋体" w:hAnsi="宋体" w:cstheme="minorEastAsia"/>
          <w:sz w:val="24"/>
          <w:szCs w:val="24"/>
        </w:rPr>
      </w:pPr>
      <w:r w:rsidRPr="00A45053">
        <w:rPr>
          <w:rFonts w:ascii="宋体" w:eastAsia="宋体" w:hAnsi="宋体" w:cstheme="minorEastAsia" w:hint="eastAsia"/>
          <w:sz w:val="24"/>
          <w:szCs w:val="24"/>
        </w:rPr>
        <w:t>存储记录当前登录用户已处理的</w:t>
      </w:r>
      <w:r w:rsidRPr="00A45053">
        <w:rPr>
          <w:rFonts w:ascii="宋体" w:eastAsia="宋体" w:hAnsi="宋体" w:cstheme="minorEastAsia" w:hint="eastAsia"/>
          <w:kern w:val="1"/>
          <w:sz w:val="24"/>
          <w:szCs w:val="24"/>
        </w:rPr>
        <w:t>公文</w:t>
      </w:r>
      <w:r w:rsidRPr="00A45053">
        <w:rPr>
          <w:rFonts w:ascii="宋体" w:eastAsia="宋体" w:hAnsi="宋体" w:cstheme="minorEastAsia" w:hint="eastAsia"/>
          <w:sz w:val="24"/>
          <w:szCs w:val="24"/>
        </w:rPr>
        <w:t>流程信息。</w:t>
      </w:r>
    </w:p>
    <w:p w14:paraId="64CB7698" w14:textId="77777777" w:rsidR="00ED4015" w:rsidRPr="00A45053" w:rsidRDefault="00ED4015" w:rsidP="00A45053">
      <w:pPr>
        <w:spacing w:line="360" w:lineRule="auto"/>
        <w:ind w:firstLine="482"/>
        <w:rPr>
          <w:rFonts w:ascii="宋体" w:eastAsia="宋体" w:hAnsi="宋体" w:cstheme="minorEastAsia"/>
          <w:sz w:val="24"/>
          <w:szCs w:val="24"/>
        </w:rPr>
      </w:pPr>
      <w:r w:rsidRPr="00A45053">
        <w:rPr>
          <w:rFonts w:ascii="宋体" w:eastAsia="宋体" w:hAnsi="宋体" w:cstheme="minorEastAsia" w:hint="eastAsia"/>
          <w:sz w:val="24"/>
          <w:szCs w:val="24"/>
        </w:rPr>
        <w:t>对用户调用模板已经发送给相关领导协同审批的事项，作为发起人可以对已发事项进行：流程跟踪、流转日志查询、撤销流程、归档流程以及检索历史已发的所有事项。</w:t>
      </w:r>
    </w:p>
    <w:p w14:paraId="6C919A7B" w14:textId="77777777" w:rsidR="00ED4015" w:rsidRPr="00A45053" w:rsidRDefault="00ED4015" w:rsidP="00A45053">
      <w:pPr>
        <w:spacing w:line="360" w:lineRule="auto"/>
        <w:ind w:firstLineChars="200" w:firstLine="482"/>
        <w:rPr>
          <w:rFonts w:ascii="宋体" w:eastAsia="宋体" w:hAnsi="宋体" w:cstheme="minorEastAsia"/>
          <w:kern w:val="1"/>
          <w:sz w:val="24"/>
          <w:szCs w:val="24"/>
        </w:rPr>
      </w:pPr>
      <w:r w:rsidRPr="00A45053">
        <w:rPr>
          <w:rFonts w:ascii="宋体" w:eastAsia="宋体" w:hAnsi="宋体" w:cstheme="minorEastAsia" w:hint="eastAsia"/>
          <w:b/>
          <w:bCs/>
          <w:kern w:val="1"/>
          <w:sz w:val="24"/>
          <w:szCs w:val="24"/>
        </w:rPr>
        <w:t>筛选已办：</w:t>
      </w:r>
      <w:r w:rsidRPr="00A45053">
        <w:rPr>
          <w:rFonts w:ascii="宋体" w:eastAsia="宋体" w:hAnsi="宋体" w:cstheme="minorEastAsia" w:hint="eastAsia"/>
          <w:kern w:val="1"/>
          <w:sz w:val="24"/>
          <w:szCs w:val="24"/>
        </w:rPr>
        <w:t>支持对名称、所属流程、发送人、接收时间等多个字段的筛选，让用户迅速定位已办的工作。</w:t>
      </w:r>
    </w:p>
    <w:p w14:paraId="28E044CA" w14:textId="77777777" w:rsidR="00ED4015" w:rsidRPr="00A45053" w:rsidRDefault="00ED4015" w:rsidP="00A45053">
      <w:pPr>
        <w:pStyle w:val="a9"/>
        <w:tabs>
          <w:tab w:val="left" w:pos="-540"/>
        </w:tabs>
        <w:spacing w:line="360" w:lineRule="auto"/>
        <w:ind w:firstLine="0"/>
        <w:jc w:val="center"/>
        <w:rPr>
          <w:rFonts w:ascii="宋体" w:eastAsia="宋体" w:hAnsi="宋体" w:cstheme="minorEastAsia"/>
          <w:sz w:val="24"/>
          <w:szCs w:val="24"/>
        </w:rPr>
      </w:pPr>
      <w:r w:rsidRPr="00A45053">
        <w:rPr>
          <w:rFonts w:ascii="宋体" w:eastAsia="宋体" w:hAnsi="宋体" w:cstheme="minorEastAsia" w:hint="eastAsia"/>
          <w:noProof/>
          <w:sz w:val="24"/>
          <w:szCs w:val="24"/>
        </w:rPr>
        <w:lastRenderedPageBreak/>
        <w:drawing>
          <wp:inline distT="0" distB="0" distL="0" distR="0" wp14:anchorId="7A913EB0" wp14:editId="311EE7DD">
            <wp:extent cx="3203043" cy="742813"/>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235258" cy="750284"/>
                    </a:xfrm>
                    <a:prstGeom prst="rect">
                      <a:avLst/>
                    </a:prstGeom>
                    <a:noFill/>
                    <a:ln>
                      <a:noFill/>
                    </a:ln>
                  </pic:spPr>
                </pic:pic>
              </a:graphicData>
            </a:graphic>
          </wp:inline>
        </w:drawing>
      </w:r>
    </w:p>
    <w:p w14:paraId="3EBBC6A2" w14:textId="77777777" w:rsidR="00ED4015" w:rsidRPr="00A45053" w:rsidRDefault="00ED4015" w:rsidP="00A45053">
      <w:pPr>
        <w:spacing w:line="360" w:lineRule="auto"/>
        <w:ind w:firstLine="482"/>
        <w:rPr>
          <w:rFonts w:ascii="宋体" w:eastAsia="宋体" w:hAnsi="宋体" w:cstheme="minorEastAsia"/>
          <w:sz w:val="24"/>
          <w:szCs w:val="24"/>
        </w:rPr>
      </w:pPr>
      <w:r w:rsidRPr="00A45053">
        <w:rPr>
          <w:rFonts w:ascii="宋体" w:eastAsia="宋体" w:hAnsi="宋体" w:cstheme="minorEastAsia" w:hint="eastAsia"/>
          <w:b/>
          <w:bCs/>
          <w:sz w:val="24"/>
          <w:szCs w:val="24"/>
        </w:rPr>
        <w:t>查看已办：</w:t>
      </w:r>
      <w:r w:rsidRPr="00A45053">
        <w:rPr>
          <w:rFonts w:ascii="宋体" w:eastAsia="宋体" w:hAnsi="宋体" w:cstheme="minorEastAsia" w:hint="eastAsia"/>
          <w:sz w:val="24"/>
          <w:szCs w:val="24"/>
        </w:rPr>
        <w:t>选中已办的工作，点击查看按钮，可以进入工作办理界面。在界面中处理相应业务。可以通过图形、列表两种方式了解该工作的进展。可以直接打开流程图查看各节点执行情况。</w:t>
      </w:r>
    </w:p>
    <w:p w14:paraId="44C0191B" w14:textId="77777777" w:rsidR="00ED4015" w:rsidRPr="00A45053" w:rsidRDefault="00ED4015" w:rsidP="00A45053">
      <w:pPr>
        <w:spacing w:line="360" w:lineRule="auto"/>
        <w:jc w:val="center"/>
        <w:rPr>
          <w:rFonts w:ascii="宋体" w:eastAsia="宋体" w:hAnsi="宋体" w:cstheme="minorEastAsia"/>
          <w:sz w:val="24"/>
          <w:szCs w:val="24"/>
        </w:rPr>
      </w:pPr>
      <w:r w:rsidRPr="00A45053">
        <w:rPr>
          <w:rFonts w:ascii="宋体" w:eastAsia="宋体" w:hAnsi="宋体" w:cstheme="minorEastAsia" w:hint="eastAsia"/>
          <w:noProof/>
          <w:sz w:val="24"/>
          <w:szCs w:val="24"/>
        </w:rPr>
        <w:drawing>
          <wp:inline distT="0" distB="0" distL="0" distR="0" wp14:anchorId="09B1E1EE" wp14:editId="0835165F">
            <wp:extent cx="3176615" cy="1421612"/>
            <wp:effectExtent l="0" t="0" r="508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1"/>
                    <a:stretch>
                      <a:fillRect/>
                    </a:stretch>
                  </pic:blipFill>
                  <pic:spPr>
                    <a:xfrm>
                      <a:off x="0" y="0"/>
                      <a:ext cx="3196312" cy="1430427"/>
                    </a:xfrm>
                    <a:prstGeom prst="rect">
                      <a:avLst/>
                    </a:prstGeom>
                  </pic:spPr>
                </pic:pic>
              </a:graphicData>
            </a:graphic>
          </wp:inline>
        </w:drawing>
      </w:r>
    </w:p>
    <w:p w14:paraId="188FFC00" w14:textId="77777777" w:rsidR="00ED4015" w:rsidRPr="00A45053" w:rsidRDefault="00ED4015" w:rsidP="00A45053">
      <w:pPr>
        <w:spacing w:line="360" w:lineRule="auto"/>
        <w:ind w:firstLine="482"/>
        <w:rPr>
          <w:rFonts w:ascii="宋体" w:eastAsia="宋体" w:hAnsi="宋体" w:cstheme="minorEastAsia"/>
          <w:sz w:val="24"/>
          <w:szCs w:val="24"/>
        </w:rPr>
      </w:pPr>
      <w:r w:rsidRPr="00A45053">
        <w:rPr>
          <w:rFonts w:ascii="宋体" w:eastAsia="宋体" w:hAnsi="宋体" w:cstheme="minorEastAsia" w:hint="eastAsia"/>
          <w:b/>
          <w:bCs/>
          <w:sz w:val="24"/>
          <w:szCs w:val="24"/>
        </w:rPr>
        <w:t>收回已办：</w:t>
      </w:r>
      <w:r w:rsidRPr="00A45053">
        <w:rPr>
          <w:rFonts w:ascii="宋体" w:eastAsia="宋体" w:hAnsi="宋体" w:cstheme="minorEastAsia" w:hint="eastAsia"/>
          <w:sz w:val="24"/>
          <w:szCs w:val="24"/>
        </w:rPr>
        <w:t>对于由用户自己发起的流程，可以收回该流程。</w:t>
      </w:r>
    </w:p>
    <w:p w14:paraId="66C341A6" w14:textId="77777777" w:rsidR="00ED4015" w:rsidRPr="00A45053" w:rsidRDefault="00ED4015" w:rsidP="00A45053">
      <w:pPr>
        <w:spacing w:line="360" w:lineRule="auto"/>
        <w:jc w:val="center"/>
        <w:rPr>
          <w:rFonts w:ascii="宋体" w:eastAsia="宋体" w:hAnsi="宋体" w:cstheme="minorEastAsia"/>
          <w:sz w:val="24"/>
          <w:szCs w:val="24"/>
        </w:rPr>
      </w:pPr>
      <w:r w:rsidRPr="00A45053">
        <w:rPr>
          <w:rFonts w:ascii="宋体" w:eastAsia="宋体" w:hAnsi="宋体" w:cstheme="minorEastAsia" w:hint="eastAsia"/>
          <w:noProof/>
          <w:sz w:val="24"/>
          <w:szCs w:val="24"/>
        </w:rPr>
        <w:drawing>
          <wp:inline distT="0" distB="0" distL="0" distR="0" wp14:anchorId="77A7E2BF" wp14:editId="7EB2A7FA">
            <wp:extent cx="4708861" cy="1046539"/>
            <wp:effectExtent l="0" t="0" r="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773192" cy="1060836"/>
                    </a:xfrm>
                    <a:prstGeom prst="rect">
                      <a:avLst/>
                    </a:prstGeom>
                    <a:noFill/>
                    <a:ln>
                      <a:noFill/>
                    </a:ln>
                  </pic:spPr>
                </pic:pic>
              </a:graphicData>
            </a:graphic>
          </wp:inline>
        </w:drawing>
      </w:r>
    </w:p>
    <w:p w14:paraId="6BBA593D" w14:textId="77777777" w:rsidR="00ED4015" w:rsidRPr="00A45053" w:rsidRDefault="00ED4015" w:rsidP="00A45053">
      <w:pPr>
        <w:pStyle w:val="4"/>
        <w:spacing w:line="360" w:lineRule="auto"/>
        <w:rPr>
          <w:sz w:val="24"/>
          <w:szCs w:val="24"/>
        </w:rPr>
      </w:pPr>
      <w:bookmarkStart w:id="91" w:name="_Toc509577257"/>
      <w:r w:rsidRPr="00A45053">
        <w:rPr>
          <w:rFonts w:hint="eastAsia"/>
          <w:sz w:val="24"/>
          <w:szCs w:val="24"/>
        </w:rPr>
        <w:t>发文管理</w:t>
      </w:r>
      <w:bookmarkEnd w:id="91"/>
    </w:p>
    <w:p w14:paraId="66FE747D" w14:textId="77777777" w:rsidR="00ED4015" w:rsidRPr="00A45053" w:rsidRDefault="00ED4015" w:rsidP="00A45053">
      <w:pPr>
        <w:spacing w:line="360" w:lineRule="auto"/>
        <w:ind w:firstLine="480"/>
        <w:rPr>
          <w:rFonts w:ascii="宋体" w:eastAsia="宋体" w:hAnsi="宋体" w:cstheme="minorEastAsia"/>
          <w:sz w:val="24"/>
          <w:szCs w:val="24"/>
        </w:rPr>
      </w:pPr>
      <w:r w:rsidRPr="00A45053">
        <w:rPr>
          <w:rFonts w:ascii="宋体" w:eastAsia="宋体" w:hAnsi="宋体" w:cstheme="minorEastAsia" w:hint="eastAsia"/>
          <w:sz w:val="24"/>
          <w:szCs w:val="24"/>
        </w:rPr>
        <w:t>发文管理主要完成公文发送所涉及的一系列操作，例如：拟稿、流转、审批、签发、办理、发送、归档等。通过发文的流程定义，可以轻松实现发文流程为：拟稿人拟写文稿，发起流程，转至部门负责人，部门负责人审阅、修改文稿并签署意见，根据情况返回给拟稿人或提交分管领导，分管领导审阅、修改文稿并签署意见，根据情况返回给部门负责人或转至局长，局长审阅、修改文稿并签署意见，根据情况返回给部门负责人或通过审批，通过审批的文件转至办公室，办公室整理格式，套红头打印、盖章后，公文归档，流程结束。以下是系统按照上述定义的流程，对于发文管理的实现描述：</w:t>
      </w:r>
    </w:p>
    <w:p w14:paraId="4AC7DF03" w14:textId="77777777" w:rsidR="00ED4015" w:rsidRPr="00A45053" w:rsidRDefault="00ED4015" w:rsidP="00A45053">
      <w:pPr>
        <w:snapToGrid w:val="0"/>
        <w:spacing w:line="360" w:lineRule="auto"/>
        <w:ind w:firstLine="480"/>
        <w:rPr>
          <w:rFonts w:ascii="宋体" w:eastAsia="宋体" w:hAnsi="宋体" w:cstheme="minorEastAsia"/>
          <w:sz w:val="24"/>
          <w:szCs w:val="24"/>
        </w:rPr>
      </w:pPr>
      <w:r w:rsidRPr="00A45053">
        <w:rPr>
          <w:rFonts w:ascii="宋体" w:eastAsia="宋体" w:hAnsi="宋体" w:cstheme="minorEastAsia" w:hint="eastAsia"/>
          <w:sz w:val="24"/>
          <w:szCs w:val="24"/>
        </w:rPr>
        <w:t>（1）拟稿。通过发文登记，选择相应的发文单和流程即可录入发文信息。发文单的格式和所需信息内容项随时可以通过系统的发文单定义功能来完成定义。</w:t>
      </w:r>
    </w:p>
    <w:p w14:paraId="70C35CBD" w14:textId="77777777" w:rsidR="00ED4015" w:rsidRPr="00A45053" w:rsidRDefault="00ED4015" w:rsidP="00A45053">
      <w:pPr>
        <w:snapToGrid w:val="0"/>
        <w:spacing w:line="360" w:lineRule="auto"/>
        <w:ind w:firstLine="480"/>
        <w:rPr>
          <w:rFonts w:ascii="宋体" w:eastAsia="宋体" w:hAnsi="宋体" w:cstheme="minorEastAsia"/>
          <w:sz w:val="24"/>
          <w:szCs w:val="24"/>
        </w:rPr>
      </w:pPr>
      <w:r w:rsidRPr="00A45053">
        <w:rPr>
          <w:rFonts w:ascii="宋体" w:eastAsia="宋体" w:hAnsi="宋体" w:cstheme="minorEastAsia" w:hint="eastAsia"/>
          <w:sz w:val="24"/>
          <w:szCs w:val="24"/>
        </w:rPr>
        <w:lastRenderedPageBreak/>
        <w:t>（2）批示意见。相关环节或者领导可以对需要办理的文件按照系统定义好的流程来批示意见，系统支持键盘录入文字意见，这些意见在多人签署后，会自动在意见后面附上意见签署人、签署部门以及签署时间等。</w:t>
      </w:r>
    </w:p>
    <w:p w14:paraId="11C9B905" w14:textId="77777777" w:rsidR="00ED4015" w:rsidRPr="00A45053" w:rsidRDefault="00ED4015" w:rsidP="00A45053">
      <w:pPr>
        <w:snapToGrid w:val="0"/>
        <w:spacing w:line="360" w:lineRule="auto"/>
        <w:ind w:firstLineChars="221" w:firstLine="530"/>
        <w:rPr>
          <w:rFonts w:ascii="宋体" w:eastAsia="宋体" w:hAnsi="宋体" w:cstheme="minorEastAsia"/>
          <w:sz w:val="24"/>
          <w:szCs w:val="24"/>
        </w:rPr>
      </w:pPr>
      <w:r w:rsidRPr="00A45053">
        <w:rPr>
          <w:rFonts w:ascii="宋体" w:eastAsia="宋体" w:hAnsi="宋体" w:cstheme="minorEastAsia" w:hint="eastAsia"/>
          <w:sz w:val="24"/>
          <w:szCs w:val="24"/>
        </w:rPr>
        <w:t>（3）提交处理。当前处理人完成后可按既定的流程提交给后续环节处理，也可选择下一步骤和下一处理人。应支持单一审批、多人并行审批、多人顺序审批、多人审批一人认可即生效和主办、协办阅批的组合审批模式。</w:t>
      </w:r>
    </w:p>
    <w:p w14:paraId="02CBC020" w14:textId="77777777" w:rsidR="00ED4015" w:rsidRPr="00A45053" w:rsidRDefault="00ED4015" w:rsidP="00A45053">
      <w:pPr>
        <w:snapToGrid w:val="0"/>
        <w:spacing w:line="360" w:lineRule="auto"/>
        <w:ind w:firstLineChars="221" w:firstLine="530"/>
        <w:rPr>
          <w:rFonts w:ascii="宋体" w:eastAsia="宋体" w:hAnsi="宋体" w:cstheme="minorEastAsia"/>
          <w:sz w:val="24"/>
          <w:szCs w:val="24"/>
        </w:rPr>
      </w:pPr>
      <w:r w:rsidRPr="00A45053">
        <w:rPr>
          <w:rFonts w:ascii="宋体" w:eastAsia="宋体" w:hAnsi="宋体" w:cstheme="minorEastAsia" w:hint="eastAsia"/>
          <w:sz w:val="24"/>
          <w:szCs w:val="24"/>
        </w:rPr>
        <w:t>（4）保留修改痕迹。所有人对正文的修改都可以按不同的颜色保留痕迹，用户查看时可以选择保留痕迹的查看方式和合并成正式文本的查看方式。</w:t>
      </w:r>
    </w:p>
    <w:p w14:paraId="5D962DCA" w14:textId="77777777" w:rsidR="00ED4015" w:rsidRPr="00A45053" w:rsidRDefault="00ED4015" w:rsidP="00A45053">
      <w:pPr>
        <w:snapToGrid w:val="0"/>
        <w:spacing w:line="360" w:lineRule="auto"/>
        <w:ind w:firstLine="480"/>
        <w:rPr>
          <w:rFonts w:ascii="宋体" w:eastAsia="宋体" w:hAnsi="宋体" w:cstheme="minorEastAsia"/>
          <w:sz w:val="24"/>
          <w:szCs w:val="24"/>
        </w:rPr>
      </w:pPr>
      <w:r w:rsidRPr="00A45053">
        <w:rPr>
          <w:rFonts w:ascii="宋体" w:eastAsia="宋体" w:hAnsi="宋体" w:cstheme="minorEastAsia" w:hint="eastAsia"/>
          <w:sz w:val="24"/>
          <w:szCs w:val="24"/>
        </w:rPr>
        <w:t>（5）文件退回或者撤消。相关环节办理人或者领导可以根据文件需要修改程度，决定是否将文件退回（返回上一环节）或者撤消。</w:t>
      </w:r>
    </w:p>
    <w:p w14:paraId="656797FE" w14:textId="77777777" w:rsidR="00ED4015" w:rsidRPr="00A45053" w:rsidRDefault="00ED4015" w:rsidP="00A45053">
      <w:pPr>
        <w:snapToGrid w:val="0"/>
        <w:spacing w:line="360" w:lineRule="auto"/>
        <w:ind w:firstLine="480"/>
        <w:rPr>
          <w:rFonts w:ascii="宋体" w:eastAsia="宋体" w:hAnsi="宋体" w:cstheme="minorEastAsia"/>
          <w:sz w:val="24"/>
          <w:szCs w:val="24"/>
        </w:rPr>
      </w:pPr>
      <w:r w:rsidRPr="00A45053">
        <w:rPr>
          <w:rFonts w:ascii="宋体" w:eastAsia="宋体" w:hAnsi="宋体" w:cstheme="minorEastAsia" w:hint="eastAsia"/>
          <w:sz w:val="24"/>
          <w:szCs w:val="24"/>
        </w:rPr>
        <w:t>（6）文件委托。在碰到特殊情况时，例如，由于某各环节的处理人由于实际的客观原因无法对文件进行处理，可以通过该功能将流转中的文件委托到流程中的上一环节、下一环节或者任意一环节重新处理。提高文件流转的整体效率。</w:t>
      </w:r>
    </w:p>
    <w:p w14:paraId="523ED48C" w14:textId="77777777" w:rsidR="00ED4015" w:rsidRPr="00A45053" w:rsidRDefault="00ED4015" w:rsidP="00A45053">
      <w:pPr>
        <w:snapToGrid w:val="0"/>
        <w:spacing w:line="360" w:lineRule="auto"/>
        <w:ind w:firstLine="480"/>
        <w:rPr>
          <w:rFonts w:ascii="宋体" w:eastAsia="宋体" w:hAnsi="宋体" w:cstheme="minorEastAsia"/>
          <w:sz w:val="24"/>
          <w:szCs w:val="24"/>
        </w:rPr>
      </w:pPr>
      <w:r w:rsidRPr="00A45053">
        <w:rPr>
          <w:rFonts w:ascii="宋体" w:eastAsia="宋体" w:hAnsi="宋体" w:cstheme="minorEastAsia" w:hint="eastAsia"/>
          <w:sz w:val="24"/>
          <w:szCs w:val="24"/>
        </w:rPr>
        <w:t>（7）文件归档。已完成的文件归入档案管理模块，形成真正的电子档案。</w:t>
      </w:r>
    </w:p>
    <w:p w14:paraId="4F6CE091" w14:textId="77777777" w:rsidR="00ED4015" w:rsidRPr="00A45053" w:rsidRDefault="00ED4015" w:rsidP="00A45053">
      <w:pPr>
        <w:spacing w:line="360" w:lineRule="auto"/>
        <w:ind w:firstLine="480"/>
        <w:rPr>
          <w:rFonts w:ascii="宋体" w:eastAsia="宋体" w:hAnsi="宋体" w:cstheme="minorEastAsia"/>
          <w:sz w:val="24"/>
          <w:szCs w:val="24"/>
        </w:rPr>
      </w:pPr>
      <w:r w:rsidRPr="00A45053">
        <w:rPr>
          <w:rFonts w:ascii="宋体" w:eastAsia="宋体" w:hAnsi="宋体" w:cstheme="minorEastAsia" w:hint="eastAsia"/>
          <w:sz w:val="24"/>
          <w:szCs w:val="24"/>
        </w:rPr>
        <w:t>（8）文件管理。系统能对整个工作流程进行实时跟踪监控并及时记录审核修改信息。能够按照办公有关规定，显示公文在其办理过程中所处的地点、状态，以便采取相应的统计、分析、催办等处理措施。系统不允许操作人员删除系统的任何文档，只有系统管理员才有权限删除文件,避免了使用人员误删除文件造成数据丢失。</w:t>
      </w:r>
    </w:p>
    <w:p w14:paraId="1EEFEF1F" w14:textId="77777777" w:rsidR="00ED4015" w:rsidRPr="00A45053" w:rsidRDefault="00ED4015" w:rsidP="00A45053">
      <w:pPr>
        <w:pStyle w:val="a9"/>
        <w:tabs>
          <w:tab w:val="left" w:pos="-540"/>
        </w:tabs>
        <w:spacing w:line="360" w:lineRule="auto"/>
        <w:ind w:firstLine="0"/>
        <w:jc w:val="center"/>
        <w:rPr>
          <w:rFonts w:ascii="宋体" w:eastAsia="宋体" w:hAnsi="宋体" w:cstheme="minorEastAsia"/>
          <w:sz w:val="24"/>
          <w:szCs w:val="24"/>
        </w:rPr>
      </w:pPr>
      <w:r w:rsidRPr="00A45053">
        <w:rPr>
          <w:rFonts w:ascii="宋体" w:eastAsia="宋体" w:hAnsi="宋体" w:cstheme="minorEastAsia" w:hint="eastAsia"/>
          <w:noProof/>
          <w:sz w:val="24"/>
          <w:szCs w:val="24"/>
        </w:rPr>
        <w:drawing>
          <wp:inline distT="0" distB="0" distL="0" distR="0" wp14:anchorId="26E325EC" wp14:editId="73328B33">
            <wp:extent cx="3736884" cy="1544357"/>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3741931" cy="1546443"/>
                    </a:xfrm>
                    <a:prstGeom prst="rect">
                      <a:avLst/>
                    </a:prstGeom>
                    <a:noFill/>
                    <a:ln>
                      <a:noFill/>
                    </a:ln>
                  </pic:spPr>
                </pic:pic>
              </a:graphicData>
            </a:graphic>
          </wp:inline>
        </w:drawing>
      </w:r>
    </w:p>
    <w:p w14:paraId="75B546EF" w14:textId="77777777" w:rsidR="00ED4015" w:rsidRPr="00A45053" w:rsidRDefault="00ED4015" w:rsidP="00A45053">
      <w:pPr>
        <w:pStyle w:val="a9"/>
        <w:tabs>
          <w:tab w:val="left" w:pos="-540"/>
        </w:tabs>
        <w:spacing w:line="360" w:lineRule="auto"/>
        <w:ind w:firstLine="480"/>
        <w:rPr>
          <w:rFonts w:ascii="宋体" w:eastAsia="宋体" w:hAnsi="宋体" w:cstheme="minorEastAsia"/>
          <w:sz w:val="24"/>
          <w:szCs w:val="24"/>
        </w:rPr>
      </w:pPr>
    </w:p>
    <w:p w14:paraId="466F3463" w14:textId="77777777" w:rsidR="00ED4015" w:rsidRPr="00A45053" w:rsidRDefault="00ED4015" w:rsidP="00A45053">
      <w:pPr>
        <w:pStyle w:val="a9"/>
        <w:tabs>
          <w:tab w:val="left" w:pos="-540"/>
        </w:tabs>
        <w:spacing w:line="360" w:lineRule="auto"/>
        <w:ind w:firstLineChars="150" w:firstLine="361"/>
        <w:rPr>
          <w:rFonts w:ascii="宋体" w:eastAsia="宋体" w:hAnsi="宋体" w:cstheme="minorEastAsia"/>
          <w:sz w:val="24"/>
          <w:szCs w:val="24"/>
        </w:rPr>
      </w:pPr>
      <w:r w:rsidRPr="00A45053">
        <w:rPr>
          <w:rFonts w:ascii="宋体" w:eastAsia="宋体" w:hAnsi="宋体" w:cstheme="minorEastAsia" w:hint="eastAsia"/>
          <w:b/>
          <w:sz w:val="24"/>
          <w:szCs w:val="24"/>
        </w:rPr>
        <w:t>文件归档</w:t>
      </w:r>
      <w:r w:rsidRPr="00A45053">
        <w:rPr>
          <w:rFonts w:ascii="宋体" w:eastAsia="宋体" w:hAnsi="宋体" w:cstheme="minorEastAsia" w:hint="eastAsia"/>
          <w:sz w:val="24"/>
          <w:szCs w:val="24"/>
        </w:rPr>
        <w:t>：统计流程完成的所有收发文，并对整个流程全过程记录。</w:t>
      </w:r>
    </w:p>
    <w:p w14:paraId="333993A8" w14:textId="77777777" w:rsidR="00ED4015" w:rsidRPr="00A45053" w:rsidRDefault="00ED4015" w:rsidP="00A45053">
      <w:pPr>
        <w:pStyle w:val="a9"/>
        <w:tabs>
          <w:tab w:val="left" w:pos="-540"/>
        </w:tabs>
        <w:spacing w:line="360" w:lineRule="auto"/>
        <w:ind w:firstLine="0"/>
        <w:jc w:val="center"/>
        <w:rPr>
          <w:rFonts w:ascii="宋体" w:eastAsia="宋体" w:hAnsi="宋体" w:cstheme="minorEastAsia"/>
          <w:sz w:val="24"/>
          <w:szCs w:val="24"/>
        </w:rPr>
      </w:pPr>
      <w:r w:rsidRPr="00A45053">
        <w:rPr>
          <w:rFonts w:ascii="宋体" w:eastAsia="宋体" w:hAnsi="宋体" w:cstheme="minorEastAsia" w:hint="eastAsia"/>
          <w:noProof/>
          <w:sz w:val="24"/>
          <w:szCs w:val="24"/>
        </w:rPr>
        <w:lastRenderedPageBreak/>
        <w:drawing>
          <wp:inline distT="0" distB="0" distL="0" distR="0" wp14:anchorId="751313C4" wp14:editId="77EA4A4C">
            <wp:extent cx="3932449" cy="1877271"/>
            <wp:effectExtent l="0" t="0" r="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3950489" cy="1885883"/>
                    </a:xfrm>
                    <a:prstGeom prst="rect">
                      <a:avLst/>
                    </a:prstGeom>
                    <a:noFill/>
                    <a:ln>
                      <a:noFill/>
                    </a:ln>
                  </pic:spPr>
                </pic:pic>
              </a:graphicData>
            </a:graphic>
          </wp:inline>
        </w:drawing>
      </w:r>
    </w:p>
    <w:p w14:paraId="42E257C4" w14:textId="77777777" w:rsidR="00ED4015" w:rsidRPr="00A45053" w:rsidRDefault="00ED4015" w:rsidP="00A45053">
      <w:pPr>
        <w:spacing w:line="360" w:lineRule="auto"/>
        <w:ind w:firstLineChars="200" w:firstLine="482"/>
        <w:rPr>
          <w:rFonts w:ascii="宋体" w:eastAsia="宋体" w:hAnsi="宋体" w:cstheme="minorEastAsia"/>
          <w:sz w:val="24"/>
          <w:szCs w:val="24"/>
        </w:rPr>
      </w:pPr>
      <w:r w:rsidRPr="00A45053">
        <w:rPr>
          <w:rFonts w:ascii="宋体" w:eastAsia="宋体" w:hAnsi="宋体" w:cstheme="minorEastAsia" w:hint="eastAsia"/>
          <w:b/>
          <w:sz w:val="24"/>
          <w:szCs w:val="24"/>
        </w:rPr>
        <w:t>获取来文：</w:t>
      </w:r>
      <w:r w:rsidRPr="00A45053">
        <w:rPr>
          <w:rFonts w:ascii="宋体" w:eastAsia="宋体" w:hAnsi="宋体" w:cstheme="minorEastAsia" w:hint="eastAsia"/>
          <w:sz w:val="24"/>
          <w:szCs w:val="24"/>
        </w:rPr>
        <w:t>通过与其他部门公文系统接口对接，从而可以接收对方来文，使部门之间交流更迅速便捷。</w:t>
      </w:r>
    </w:p>
    <w:p w14:paraId="004DDBD7" w14:textId="77777777" w:rsidR="00ED4015" w:rsidRPr="00A45053" w:rsidRDefault="00ED4015" w:rsidP="00A45053">
      <w:pPr>
        <w:pStyle w:val="4"/>
        <w:spacing w:line="360" w:lineRule="auto"/>
        <w:rPr>
          <w:sz w:val="24"/>
          <w:szCs w:val="24"/>
        </w:rPr>
      </w:pPr>
      <w:bookmarkStart w:id="92" w:name="_Toc509577258"/>
      <w:r w:rsidRPr="00A45053">
        <w:rPr>
          <w:rFonts w:hint="eastAsia"/>
          <w:sz w:val="24"/>
          <w:szCs w:val="24"/>
        </w:rPr>
        <w:t>收文管理</w:t>
      </w:r>
      <w:bookmarkEnd w:id="92"/>
    </w:p>
    <w:p w14:paraId="45F76E38" w14:textId="77777777" w:rsidR="00ED4015" w:rsidRPr="00A45053" w:rsidRDefault="00ED4015" w:rsidP="00A45053">
      <w:pPr>
        <w:spacing w:line="360" w:lineRule="auto"/>
        <w:ind w:firstLineChars="200" w:firstLine="480"/>
        <w:rPr>
          <w:rFonts w:ascii="宋体" w:eastAsia="宋体" w:hAnsi="宋体" w:cstheme="minorEastAsia"/>
          <w:sz w:val="24"/>
          <w:szCs w:val="24"/>
        </w:rPr>
      </w:pPr>
      <w:r w:rsidRPr="00A45053">
        <w:rPr>
          <w:rFonts w:ascii="宋体" w:eastAsia="宋体" w:hAnsi="宋体" w:cstheme="minorEastAsia" w:hint="eastAsia"/>
          <w:sz w:val="24"/>
          <w:szCs w:val="24"/>
        </w:rPr>
        <w:t>收文管理是处理所有外部来文的电子化入口，完成收文所涉及的一系列操作：来文、签收拆封、登记、拟办、办理结果反馈、归档、相关单位查询公文等。通过办公系统提供的表单和流程和定义，轻松实现表单内容和流程的需求，以下是办公系统能够对于收文管理的实现描述。</w:t>
      </w:r>
    </w:p>
    <w:p w14:paraId="404C2D24" w14:textId="77777777" w:rsidR="00ED4015" w:rsidRPr="00A45053" w:rsidRDefault="00ED4015" w:rsidP="00A45053">
      <w:pPr>
        <w:snapToGrid w:val="0"/>
        <w:spacing w:line="360" w:lineRule="auto"/>
        <w:ind w:firstLineChars="200" w:firstLine="480"/>
        <w:rPr>
          <w:rFonts w:ascii="宋体" w:eastAsia="宋体" w:hAnsi="宋体" w:cstheme="minorEastAsia"/>
          <w:sz w:val="24"/>
          <w:szCs w:val="24"/>
        </w:rPr>
      </w:pPr>
      <w:r w:rsidRPr="00A45053">
        <w:rPr>
          <w:rFonts w:ascii="宋体" w:eastAsia="宋体" w:hAnsi="宋体" w:cstheme="minorEastAsia" w:hint="eastAsia"/>
          <w:sz w:val="24"/>
          <w:szCs w:val="24"/>
        </w:rPr>
        <w:t>（1）来文登记。登记人通过系统定义好的收文登记单填写各项内容并录入正文，一般主要包括来文日期、序号、来文单位、发文字号、文件标题、缓急、批办意见、承办（主办）单位、分转日期及签收人、催办情况等信息栏目。如果信息栏目随着办公需求的不断变化需要调整，可以随时通过系统提供的表单定义功能来调整收文登记单的信息内容项和格式项。对于不同类型的公文，系统支持采用不同的公文接收方式：电子公文可以通过系统的协同支撑平台，例如直接以电子邮件的方式接收；纸介质公文利用扫描技术将其转化为电子形式后，可以通过收文单的附件上传后，附在收文单上。</w:t>
      </w:r>
    </w:p>
    <w:p w14:paraId="456C9B4A" w14:textId="77777777" w:rsidR="00ED4015" w:rsidRPr="00A45053" w:rsidRDefault="00ED4015" w:rsidP="00A45053">
      <w:pPr>
        <w:snapToGrid w:val="0"/>
        <w:spacing w:line="360" w:lineRule="auto"/>
        <w:ind w:firstLineChars="200" w:firstLine="480"/>
        <w:rPr>
          <w:rFonts w:ascii="宋体" w:eastAsia="宋体" w:hAnsi="宋体" w:cstheme="minorEastAsia"/>
          <w:sz w:val="24"/>
          <w:szCs w:val="24"/>
        </w:rPr>
      </w:pPr>
      <w:r w:rsidRPr="00A45053">
        <w:rPr>
          <w:rFonts w:ascii="宋体" w:eastAsia="宋体" w:hAnsi="宋体" w:cstheme="minorEastAsia" w:hint="eastAsia"/>
          <w:sz w:val="24"/>
          <w:szCs w:val="24"/>
        </w:rPr>
        <w:t>（2）批示意见。相关环节或者领导可以对需要办理的文件按照系统定义好的流程来批示意见，系统支持键盘录入文字意见，这些意见在多人签署后，会自动在意见后面附上意见签署人、签署部门以及签署时间等。相关环节的办理人员都可随时查询意见的内容。</w:t>
      </w:r>
    </w:p>
    <w:p w14:paraId="728E3E38" w14:textId="77777777" w:rsidR="00ED4015" w:rsidRPr="00A45053" w:rsidRDefault="00ED4015" w:rsidP="00A45053">
      <w:pPr>
        <w:snapToGrid w:val="0"/>
        <w:spacing w:line="360" w:lineRule="auto"/>
        <w:ind w:firstLineChars="200" w:firstLine="480"/>
        <w:rPr>
          <w:rFonts w:ascii="宋体" w:eastAsia="宋体" w:hAnsi="宋体" w:cstheme="minorEastAsia"/>
          <w:sz w:val="24"/>
          <w:szCs w:val="24"/>
        </w:rPr>
      </w:pPr>
      <w:r w:rsidRPr="00A45053">
        <w:rPr>
          <w:rFonts w:ascii="宋体" w:eastAsia="宋体" w:hAnsi="宋体" w:cstheme="minorEastAsia" w:hint="eastAsia"/>
          <w:sz w:val="24"/>
          <w:szCs w:val="24"/>
        </w:rPr>
        <w:t>（3）提交处理。当前处理人完成后，通过系统事先定义好的流程可以支持自动流转到下一环节或者相关处理人，也同时支持由当前处理人选择下一环节和</w:t>
      </w:r>
      <w:r w:rsidRPr="00A45053">
        <w:rPr>
          <w:rFonts w:ascii="宋体" w:eastAsia="宋体" w:hAnsi="宋体" w:cstheme="minorEastAsia" w:hint="eastAsia"/>
          <w:sz w:val="24"/>
          <w:szCs w:val="24"/>
        </w:rPr>
        <w:lastRenderedPageBreak/>
        <w:t>下一处理人，提交给后续环节处理。</w:t>
      </w:r>
    </w:p>
    <w:p w14:paraId="55F5F077" w14:textId="77777777" w:rsidR="00ED4015" w:rsidRPr="00A45053" w:rsidRDefault="00ED4015" w:rsidP="00A45053">
      <w:pPr>
        <w:snapToGrid w:val="0"/>
        <w:spacing w:line="360" w:lineRule="auto"/>
        <w:ind w:firstLineChars="200" w:firstLine="480"/>
        <w:rPr>
          <w:rFonts w:ascii="宋体" w:eastAsia="宋体" w:hAnsi="宋体" w:cstheme="minorEastAsia"/>
          <w:sz w:val="24"/>
          <w:szCs w:val="24"/>
        </w:rPr>
      </w:pPr>
      <w:r w:rsidRPr="00A45053">
        <w:rPr>
          <w:rFonts w:ascii="宋体" w:eastAsia="宋体" w:hAnsi="宋体" w:cstheme="minorEastAsia" w:hint="eastAsia"/>
          <w:sz w:val="24"/>
          <w:szCs w:val="24"/>
        </w:rPr>
        <w:t>（4）文件委托。在碰到特殊情况时，例如，由于某各环节的处理人由于实际的客观原因无法对文件进行处理，管理员可以通过该功能将流转中的文件委托到流程中的上一环节、下一环节或者任意一环节重新处理。提高文件流转的整体效率</w:t>
      </w:r>
    </w:p>
    <w:p w14:paraId="5716E477" w14:textId="77777777" w:rsidR="00ED4015" w:rsidRPr="00A45053" w:rsidRDefault="00ED4015" w:rsidP="00A45053">
      <w:pPr>
        <w:snapToGrid w:val="0"/>
        <w:spacing w:line="360" w:lineRule="auto"/>
        <w:ind w:firstLineChars="200" w:firstLine="480"/>
        <w:rPr>
          <w:rFonts w:ascii="宋体" w:eastAsia="宋体" w:hAnsi="宋体" w:cstheme="minorEastAsia"/>
          <w:sz w:val="24"/>
          <w:szCs w:val="24"/>
        </w:rPr>
      </w:pPr>
      <w:bookmarkStart w:id="93" w:name="OLE_LINK1"/>
      <w:r w:rsidRPr="00A45053">
        <w:rPr>
          <w:rFonts w:ascii="宋体" w:eastAsia="宋体" w:hAnsi="宋体" w:cstheme="minorEastAsia" w:hint="eastAsia"/>
          <w:sz w:val="24"/>
          <w:szCs w:val="24"/>
        </w:rPr>
        <w:t>（5）文件归档。已完成的文件归入档案管理模块，形成真正的电子档案。</w:t>
      </w:r>
    </w:p>
    <w:p w14:paraId="24477DE7" w14:textId="77777777" w:rsidR="00ED4015" w:rsidRPr="00A45053" w:rsidRDefault="00ED4015" w:rsidP="00A45053">
      <w:pPr>
        <w:snapToGrid w:val="0"/>
        <w:spacing w:line="360" w:lineRule="auto"/>
        <w:ind w:firstLineChars="200" w:firstLine="480"/>
        <w:rPr>
          <w:rFonts w:ascii="宋体" w:eastAsia="宋体" w:hAnsi="宋体" w:cstheme="minorEastAsia"/>
          <w:sz w:val="24"/>
          <w:szCs w:val="24"/>
        </w:rPr>
      </w:pPr>
      <w:r w:rsidRPr="00A45053">
        <w:rPr>
          <w:rFonts w:ascii="宋体" w:eastAsia="宋体" w:hAnsi="宋体" w:cstheme="minorEastAsia" w:hint="eastAsia"/>
          <w:sz w:val="24"/>
          <w:szCs w:val="24"/>
        </w:rPr>
        <w:t>（6）文件管理。系统能对整个工作流程进行实时跟踪监控并及时记录审核修改信息。能够按照办公有关规定，显示公文在其办理过程中所处的地点、状态，以便采取相应的统计、分析、催办等处理措施。系统不允许操作人员删除系统的任何文档，只有系统管理员才有权限删除文件,避免了使用人员误删除文件造成数据丢失。</w:t>
      </w:r>
      <w:bookmarkEnd w:id="93"/>
    </w:p>
    <w:p w14:paraId="65B5C422" w14:textId="77777777" w:rsidR="00ED4015" w:rsidRPr="00A45053" w:rsidRDefault="00ED4015" w:rsidP="00A45053">
      <w:pPr>
        <w:pStyle w:val="4"/>
        <w:spacing w:line="360" w:lineRule="auto"/>
        <w:rPr>
          <w:sz w:val="24"/>
          <w:szCs w:val="24"/>
        </w:rPr>
      </w:pPr>
      <w:bookmarkStart w:id="94" w:name="_Toc509577259"/>
      <w:r w:rsidRPr="00A45053">
        <w:rPr>
          <w:rFonts w:hint="eastAsia"/>
          <w:sz w:val="24"/>
          <w:szCs w:val="24"/>
        </w:rPr>
        <w:t>公文归档</w:t>
      </w:r>
      <w:bookmarkEnd w:id="94"/>
    </w:p>
    <w:p w14:paraId="0932358E" w14:textId="77777777" w:rsidR="00ED4015" w:rsidRPr="00A45053" w:rsidRDefault="00ED4015" w:rsidP="00A45053">
      <w:pPr>
        <w:spacing w:line="360" w:lineRule="auto"/>
        <w:ind w:firstLine="420"/>
        <w:rPr>
          <w:rFonts w:ascii="宋体" w:eastAsia="宋体" w:hAnsi="宋体" w:cstheme="minorEastAsia"/>
          <w:bCs/>
          <w:sz w:val="24"/>
          <w:szCs w:val="24"/>
        </w:rPr>
      </w:pPr>
      <w:r w:rsidRPr="00A45053">
        <w:rPr>
          <w:rFonts w:ascii="宋体" w:eastAsia="宋体" w:hAnsi="宋体" w:cstheme="minorEastAsia" w:hint="eastAsia"/>
          <w:bCs/>
          <w:sz w:val="24"/>
          <w:szCs w:val="24"/>
        </w:rPr>
        <w:t>可实现公文的分类归档，帮助单位用户快速整理公文，搭建系统化资料数据库，方便授权人员可随时在线管理、查询公文信息。</w:t>
      </w:r>
    </w:p>
    <w:p w14:paraId="663D3CF5" w14:textId="77777777" w:rsidR="00ED4015" w:rsidRPr="00A45053" w:rsidRDefault="00ED4015" w:rsidP="00A45053">
      <w:pPr>
        <w:spacing w:line="360" w:lineRule="auto"/>
        <w:jc w:val="center"/>
        <w:rPr>
          <w:rFonts w:ascii="宋体" w:eastAsia="宋体" w:hAnsi="宋体"/>
          <w:bCs/>
          <w:sz w:val="24"/>
          <w:szCs w:val="24"/>
        </w:rPr>
      </w:pPr>
      <w:r w:rsidRPr="00A45053">
        <w:rPr>
          <w:rFonts w:ascii="宋体" w:eastAsia="宋体" w:hAnsi="宋体"/>
          <w:noProof/>
          <w:sz w:val="24"/>
          <w:szCs w:val="24"/>
        </w:rPr>
        <w:drawing>
          <wp:inline distT="0" distB="0" distL="0" distR="0" wp14:anchorId="72314ECD" wp14:editId="68A8FECA">
            <wp:extent cx="4223153" cy="1997300"/>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5"/>
                    <a:stretch>
                      <a:fillRect/>
                    </a:stretch>
                  </pic:blipFill>
                  <pic:spPr>
                    <a:xfrm>
                      <a:off x="0" y="0"/>
                      <a:ext cx="4237556" cy="2004112"/>
                    </a:xfrm>
                    <a:prstGeom prst="rect">
                      <a:avLst/>
                    </a:prstGeom>
                  </pic:spPr>
                </pic:pic>
              </a:graphicData>
            </a:graphic>
          </wp:inline>
        </w:drawing>
      </w:r>
    </w:p>
    <w:p w14:paraId="565881EE" w14:textId="77777777" w:rsidR="00ED4015" w:rsidRPr="00A45053" w:rsidRDefault="00ED4015" w:rsidP="00A45053">
      <w:pPr>
        <w:pStyle w:val="4"/>
        <w:spacing w:line="360" w:lineRule="auto"/>
        <w:rPr>
          <w:sz w:val="24"/>
          <w:szCs w:val="24"/>
        </w:rPr>
      </w:pPr>
      <w:r w:rsidRPr="00A45053">
        <w:rPr>
          <w:rFonts w:hint="eastAsia"/>
          <w:sz w:val="24"/>
          <w:szCs w:val="24"/>
        </w:rPr>
        <w:t>消息提醒</w:t>
      </w:r>
    </w:p>
    <w:p w14:paraId="1C7D7C20" w14:textId="5D581385" w:rsidR="00ED4015" w:rsidRPr="00A45053" w:rsidRDefault="00ED4015"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公文流转到用户后，有一定时间限制处理，若未处理进行消息提醒，弹出未处理信息弹框。有不同时间段需要提醒的业务。</w:t>
      </w:r>
      <w:del w:id="95" w:author="952295572@qq.com [9]" w:date="2018-10-23T10:56:00Z">
        <w:r w:rsidRPr="00A45053" w:rsidDel="00C03B24">
          <w:rPr>
            <w:rFonts w:ascii="宋体" w:eastAsia="宋体" w:hAnsi="宋体" w:hint="eastAsia"/>
            <w:sz w:val="24"/>
            <w:szCs w:val="24"/>
          </w:rPr>
          <w:delText>（10天上报一次，一个月上报，一个季度，固定时间上报）</w:delText>
        </w:r>
      </w:del>
    </w:p>
    <w:p w14:paraId="150FAA59" w14:textId="77777777" w:rsidR="00ED4015" w:rsidRPr="00A45053" w:rsidRDefault="00ED4015" w:rsidP="00A45053">
      <w:pPr>
        <w:pStyle w:val="4"/>
        <w:spacing w:line="360" w:lineRule="auto"/>
        <w:rPr>
          <w:sz w:val="24"/>
          <w:szCs w:val="24"/>
        </w:rPr>
      </w:pPr>
      <w:bookmarkStart w:id="96" w:name="_Toc509577260"/>
      <w:bookmarkStart w:id="97" w:name="_Toc513218410"/>
      <w:r w:rsidRPr="00A45053">
        <w:rPr>
          <w:rFonts w:hint="eastAsia"/>
          <w:sz w:val="24"/>
          <w:szCs w:val="24"/>
        </w:rPr>
        <w:lastRenderedPageBreak/>
        <w:t>会议管理</w:t>
      </w:r>
      <w:bookmarkEnd w:id="96"/>
      <w:bookmarkEnd w:id="97"/>
    </w:p>
    <w:p w14:paraId="1506E031" w14:textId="77777777" w:rsidR="00ED4015" w:rsidRPr="00A45053" w:rsidRDefault="00ED4015" w:rsidP="00A45053">
      <w:pPr>
        <w:pStyle w:val="a9"/>
        <w:tabs>
          <w:tab w:val="left" w:pos="-540"/>
        </w:tabs>
        <w:spacing w:line="360" w:lineRule="auto"/>
        <w:rPr>
          <w:rFonts w:ascii="宋体" w:eastAsia="宋体" w:hAnsi="宋体" w:cstheme="minorEastAsia"/>
          <w:sz w:val="24"/>
          <w:szCs w:val="24"/>
        </w:rPr>
      </w:pPr>
      <w:r w:rsidRPr="00A45053">
        <w:rPr>
          <w:rFonts w:ascii="宋体" w:eastAsia="宋体" w:hAnsi="宋体" w:cstheme="minorEastAsia" w:hint="eastAsia"/>
          <w:sz w:val="24"/>
          <w:szCs w:val="24"/>
        </w:rPr>
        <w:t>用于会议申请、会议通知、会议查询等业务办理的后台管理。注意标记会议类型（加急）</w:t>
      </w:r>
    </w:p>
    <w:p w14:paraId="43D372B2" w14:textId="77777777" w:rsidR="00ED4015" w:rsidRPr="00A45053" w:rsidRDefault="00ED4015" w:rsidP="00A45053">
      <w:pPr>
        <w:pStyle w:val="a9"/>
        <w:tabs>
          <w:tab w:val="left" w:pos="-540"/>
        </w:tabs>
        <w:spacing w:line="360" w:lineRule="auto"/>
        <w:jc w:val="center"/>
        <w:rPr>
          <w:rFonts w:ascii="宋体" w:eastAsia="宋体" w:hAnsi="宋体" w:cstheme="minorEastAsia"/>
          <w:sz w:val="24"/>
          <w:szCs w:val="24"/>
        </w:rPr>
      </w:pPr>
      <w:r w:rsidRPr="00A45053">
        <w:rPr>
          <w:rFonts w:ascii="宋体" w:eastAsia="宋体" w:hAnsi="宋体" w:cstheme="minorEastAsia" w:hint="eastAsia"/>
          <w:noProof/>
          <w:sz w:val="24"/>
          <w:szCs w:val="24"/>
        </w:rPr>
        <w:drawing>
          <wp:inline distT="0" distB="0" distL="0" distR="0" wp14:anchorId="36437003" wp14:editId="542CFAC1">
            <wp:extent cx="2088849" cy="1908083"/>
            <wp:effectExtent l="0" t="0" r="698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66"/>
                    <a:stretch>
                      <a:fillRect/>
                    </a:stretch>
                  </pic:blipFill>
                  <pic:spPr>
                    <a:xfrm>
                      <a:off x="0" y="0"/>
                      <a:ext cx="2090908" cy="1909964"/>
                    </a:xfrm>
                    <a:prstGeom prst="rect">
                      <a:avLst/>
                    </a:prstGeom>
                  </pic:spPr>
                </pic:pic>
              </a:graphicData>
            </a:graphic>
          </wp:inline>
        </w:drawing>
      </w:r>
    </w:p>
    <w:p w14:paraId="21E3E7AA" w14:textId="77777777" w:rsidR="00ED4015" w:rsidRPr="00A45053" w:rsidRDefault="00ED4015" w:rsidP="00A45053">
      <w:pPr>
        <w:spacing w:line="360" w:lineRule="auto"/>
        <w:ind w:firstLine="425"/>
        <w:rPr>
          <w:rFonts w:ascii="宋体" w:eastAsia="宋体" w:hAnsi="宋体" w:cstheme="minorEastAsia"/>
          <w:bCs/>
          <w:sz w:val="24"/>
          <w:szCs w:val="24"/>
        </w:rPr>
      </w:pPr>
      <w:r w:rsidRPr="00A45053">
        <w:rPr>
          <w:rFonts w:ascii="宋体" w:eastAsia="宋体" w:hAnsi="宋体" w:cstheme="minorEastAsia" w:hint="eastAsia"/>
          <w:bCs/>
          <w:sz w:val="24"/>
          <w:szCs w:val="24"/>
        </w:rPr>
        <w:t>以提升会议效率为目标，加强会议过程管控，降低开会成本，可对会议参与角色及人员参加情况统计分析；提供会议室管理、会议安排、会议通知单、会议纪要、会议议题归档库；对归档库中的内容按指定的方式进行查询和统计。</w:t>
      </w:r>
    </w:p>
    <w:p w14:paraId="3F3B25CC" w14:textId="77777777" w:rsidR="00ED4015" w:rsidRPr="00A45053" w:rsidRDefault="00ED4015" w:rsidP="00A45053">
      <w:pPr>
        <w:pStyle w:val="4"/>
        <w:spacing w:line="360" w:lineRule="auto"/>
        <w:rPr>
          <w:sz w:val="24"/>
          <w:szCs w:val="24"/>
        </w:rPr>
      </w:pPr>
      <w:bookmarkStart w:id="98" w:name="_Toc509577261"/>
      <w:r w:rsidRPr="00A45053">
        <w:rPr>
          <w:rFonts w:hint="eastAsia"/>
          <w:sz w:val="24"/>
          <w:szCs w:val="24"/>
        </w:rPr>
        <w:t xml:space="preserve"> 会议申请</w:t>
      </w:r>
      <w:bookmarkEnd w:id="98"/>
    </w:p>
    <w:p w14:paraId="5B25D00F" w14:textId="77777777" w:rsidR="00ED4015" w:rsidRPr="00A45053" w:rsidRDefault="00ED4015" w:rsidP="00A45053">
      <w:pPr>
        <w:spacing w:line="360" w:lineRule="auto"/>
        <w:ind w:firstLine="425"/>
        <w:rPr>
          <w:rFonts w:ascii="宋体" w:eastAsia="宋体" w:hAnsi="宋体" w:cstheme="minorEastAsia"/>
          <w:bCs/>
          <w:sz w:val="24"/>
          <w:szCs w:val="24"/>
        </w:rPr>
      </w:pPr>
      <w:r w:rsidRPr="00A45053">
        <w:rPr>
          <w:rFonts w:ascii="宋体" w:eastAsia="宋体" w:hAnsi="宋体" w:cstheme="minorEastAsia" w:hint="eastAsia"/>
          <w:bCs/>
          <w:sz w:val="24"/>
          <w:szCs w:val="24"/>
        </w:rPr>
        <w:t>用户可以发起会议，在发起会议的时候，需要确定会议的主题和类型，以及会议的起始时间、主持人、主办部门、与会人员、会议纪要员、会议室、所需资源、会议内容，并可上传会议资料。写好会议内容后，就可以发送会议安排等待会议管理员审核。并将自己已申请的会议按照待批会议、已准会议、进行中会议和未准会议分类列出，方便用户查询和管理自己的申请。申请的会议被批准后申请所设置的相关人员都会收到会议提醒，以提前做好准备。</w:t>
      </w:r>
    </w:p>
    <w:p w14:paraId="54ABBE31" w14:textId="77777777" w:rsidR="00ED4015" w:rsidRPr="00A45053" w:rsidRDefault="00ED4015" w:rsidP="00A45053">
      <w:pPr>
        <w:pStyle w:val="4"/>
        <w:spacing w:line="360" w:lineRule="auto"/>
        <w:rPr>
          <w:sz w:val="24"/>
          <w:szCs w:val="24"/>
        </w:rPr>
      </w:pPr>
      <w:bookmarkStart w:id="99" w:name="_Toc509577264"/>
      <w:r w:rsidRPr="00A45053">
        <w:rPr>
          <w:rFonts w:hint="eastAsia"/>
          <w:sz w:val="24"/>
          <w:szCs w:val="24"/>
        </w:rPr>
        <w:t xml:space="preserve"> 会议通知</w:t>
      </w:r>
      <w:bookmarkEnd w:id="99"/>
    </w:p>
    <w:p w14:paraId="5BAC4979" w14:textId="77777777" w:rsidR="00ED4015" w:rsidRPr="00A45053" w:rsidRDefault="00ED4015" w:rsidP="00A45053">
      <w:pPr>
        <w:spacing w:line="360" w:lineRule="auto"/>
        <w:ind w:firstLine="425"/>
        <w:rPr>
          <w:rFonts w:ascii="宋体" w:eastAsia="宋体" w:hAnsi="宋体" w:cstheme="minorEastAsia"/>
          <w:bCs/>
          <w:sz w:val="24"/>
          <w:szCs w:val="24"/>
        </w:rPr>
      </w:pPr>
      <w:r w:rsidRPr="00A45053">
        <w:rPr>
          <w:rFonts w:ascii="宋体" w:eastAsia="宋体" w:hAnsi="宋体" w:cstheme="minorEastAsia" w:hint="eastAsia"/>
          <w:bCs/>
          <w:sz w:val="24"/>
          <w:szCs w:val="24"/>
        </w:rPr>
        <w:t>申请的会议被批准后会议发起人可以通知所设置的相关人员，以便参会人员提前做好准备。通知的方式包括系统内部电子邮件等方式。提供对会议通知单的反馈信息接收，有助于会议管理员对会议动态安排动态掌握。</w:t>
      </w:r>
    </w:p>
    <w:p w14:paraId="7B8B8178" w14:textId="77777777" w:rsidR="00ED4015" w:rsidRPr="00A45053" w:rsidRDefault="00ED4015" w:rsidP="00A45053">
      <w:pPr>
        <w:pStyle w:val="4"/>
        <w:spacing w:line="360" w:lineRule="auto"/>
        <w:rPr>
          <w:sz w:val="24"/>
          <w:szCs w:val="24"/>
        </w:rPr>
      </w:pPr>
      <w:bookmarkStart w:id="100" w:name="_Toc509577268"/>
      <w:commentRangeStart w:id="101"/>
      <w:r w:rsidRPr="00A45053">
        <w:rPr>
          <w:rFonts w:hint="eastAsia"/>
          <w:sz w:val="24"/>
          <w:szCs w:val="24"/>
        </w:rPr>
        <w:lastRenderedPageBreak/>
        <w:t>信息宣传</w:t>
      </w:r>
    </w:p>
    <w:p w14:paraId="31F2C29E" w14:textId="77777777" w:rsidR="00ED4015" w:rsidRPr="00A45053" w:rsidRDefault="00ED4015" w:rsidP="00A45053">
      <w:pPr>
        <w:spacing w:line="360" w:lineRule="auto"/>
        <w:ind w:firstLine="480"/>
        <w:rPr>
          <w:rFonts w:ascii="宋体" w:eastAsia="宋体" w:hAnsi="宋体" w:cstheme="minorEastAsia"/>
          <w:kern w:val="1"/>
          <w:sz w:val="24"/>
          <w:szCs w:val="24"/>
        </w:rPr>
      </w:pPr>
      <w:r w:rsidRPr="00A45053">
        <w:rPr>
          <w:rFonts w:ascii="宋体" w:eastAsia="宋体" w:hAnsi="宋体" w:cstheme="minorEastAsia" w:hint="eastAsia"/>
          <w:kern w:val="1"/>
          <w:sz w:val="24"/>
          <w:szCs w:val="24"/>
        </w:rPr>
        <w:t>各个科室工作人员：各个科室将新闻信息按照既定格式上报，包括新闻主题、新闻主要内容、新闻图片等。</w:t>
      </w:r>
    </w:p>
    <w:p w14:paraId="49210223" w14:textId="77777777" w:rsidR="00ED4015" w:rsidRPr="00A45053" w:rsidRDefault="00ED4015" w:rsidP="00A45053">
      <w:pPr>
        <w:spacing w:line="360" w:lineRule="auto"/>
        <w:ind w:firstLine="480"/>
        <w:rPr>
          <w:rFonts w:ascii="宋体" w:eastAsia="宋体" w:hAnsi="宋体" w:cstheme="minorEastAsia"/>
          <w:kern w:val="1"/>
          <w:sz w:val="24"/>
          <w:szCs w:val="24"/>
        </w:rPr>
      </w:pPr>
      <w:r w:rsidRPr="00A45053">
        <w:rPr>
          <w:rFonts w:ascii="宋体" w:eastAsia="宋体" w:hAnsi="宋体" w:cstheme="minorEastAsia" w:hint="eastAsia"/>
          <w:kern w:val="1"/>
          <w:sz w:val="24"/>
          <w:szCs w:val="24"/>
        </w:rPr>
        <w:t>办公室工作人员：将上报的新闻内容进行审核修改以及发布。</w:t>
      </w:r>
      <w:commentRangeEnd w:id="101"/>
      <w:r w:rsidR="00CE6CF6">
        <w:rPr>
          <w:rStyle w:val="af2"/>
        </w:rPr>
        <w:commentReference w:id="101"/>
      </w:r>
    </w:p>
    <w:p w14:paraId="125BD148" w14:textId="77777777" w:rsidR="00ED4015" w:rsidRPr="00A45053" w:rsidRDefault="00ED4015" w:rsidP="00A45053">
      <w:pPr>
        <w:pStyle w:val="4"/>
        <w:spacing w:line="360" w:lineRule="auto"/>
        <w:rPr>
          <w:sz w:val="24"/>
          <w:szCs w:val="24"/>
        </w:rPr>
      </w:pPr>
      <w:r w:rsidRPr="00A45053">
        <w:rPr>
          <w:rFonts w:hint="eastAsia"/>
          <w:sz w:val="24"/>
          <w:szCs w:val="24"/>
        </w:rPr>
        <w:t>通知公告</w:t>
      </w:r>
      <w:bookmarkEnd w:id="100"/>
    </w:p>
    <w:p w14:paraId="67788574" w14:textId="77777777" w:rsidR="00ED4015" w:rsidRPr="00A45053" w:rsidRDefault="00ED4015" w:rsidP="00A45053">
      <w:pPr>
        <w:spacing w:line="360" w:lineRule="auto"/>
        <w:ind w:firstLine="480"/>
        <w:rPr>
          <w:rFonts w:ascii="宋体" w:eastAsia="宋体" w:hAnsi="宋体" w:cstheme="minorEastAsia"/>
          <w:kern w:val="1"/>
          <w:sz w:val="24"/>
          <w:szCs w:val="24"/>
        </w:rPr>
      </w:pPr>
      <w:r w:rsidRPr="00A45053">
        <w:rPr>
          <w:rFonts w:ascii="宋体" w:eastAsia="宋体" w:hAnsi="宋体" w:cstheme="minorEastAsia" w:hint="eastAsia"/>
          <w:kern w:val="1"/>
          <w:sz w:val="24"/>
          <w:szCs w:val="24"/>
        </w:rPr>
        <w:t>管理员发布通知公告，所发布的信息可以面向所有员工。是办公系统平台上信息发布和共享的窗口。</w:t>
      </w:r>
    </w:p>
    <w:p w14:paraId="15A4AC3A" w14:textId="77777777" w:rsidR="00ED4015" w:rsidRPr="00A45053" w:rsidRDefault="00ED4015" w:rsidP="00A45053">
      <w:pPr>
        <w:spacing w:line="360" w:lineRule="auto"/>
        <w:ind w:firstLine="482"/>
        <w:rPr>
          <w:rFonts w:ascii="宋体" w:eastAsia="宋体" w:hAnsi="宋体" w:cstheme="minorEastAsia"/>
          <w:kern w:val="1"/>
          <w:sz w:val="24"/>
          <w:szCs w:val="24"/>
        </w:rPr>
      </w:pPr>
      <w:r w:rsidRPr="00A45053">
        <w:rPr>
          <w:rFonts w:ascii="宋体" w:eastAsia="宋体" w:hAnsi="宋体" w:cstheme="minorEastAsia" w:hint="eastAsia"/>
          <w:b/>
          <w:bCs/>
          <w:kern w:val="1"/>
          <w:sz w:val="24"/>
          <w:szCs w:val="24"/>
        </w:rPr>
        <w:t>公告发布与删除</w:t>
      </w:r>
      <w:r w:rsidRPr="00A45053">
        <w:rPr>
          <w:rFonts w:ascii="宋体" w:eastAsia="宋体" w:hAnsi="宋体" w:cstheme="minorEastAsia" w:hint="eastAsia"/>
          <w:kern w:val="1"/>
          <w:sz w:val="24"/>
          <w:szCs w:val="24"/>
        </w:rPr>
        <w:t>：具有管理员权限的用户可以发布、删除通知公告。点击添加，在对话框中输入标题、内容等，点击发布，通知发送成功。勾选中已发布的通知，点击删除按钮，即可删除该条通知。</w:t>
      </w:r>
    </w:p>
    <w:p w14:paraId="696FF4ED" w14:textId="77777777" w:rsidR="00ED4015" w:rsidRPr="00A45053" w:rsidRDefault="00ED4015" w:rsidP="00A45053">
      <w:pPr>
        <w:spacing w:line="360" w:lineRule="auto"/>
        <w:jc w:val="center"/>
        <w:rPr>
          <w:rFonts w:ascii="宋体" w:eastAsia="宋体" w:hAnsi="宋体" w:cstheme="minorEastAsia"/>
          <w:kern w:val="1"/>
          <w:sz w:val="24"/>
          <w:szCs w:val="24"/>
        </w:rPr>
      </w:pPr>
      <w:r w:rsidRPr="00A45053">
        <w:rPr>
          <w:rFonts w:ascii="宋体" w:eastAsia="宋体" w:hAnsi="宋体" w:cstheme="minorEastAsia" w:hint="eastAsia"/>
          <w:noProof/>
          <w:sz w:val="24"/>
          <w:szCs w:val="24"/>
        </w:rPr>
        <w:drawing>
          <wp:inline distT="0" distB="0" distL="0" distR="0" wp14:anchorId="5C9CABE2" wp14:editId="017ADAEA">
            <wp:extent cx="3298183" cy="2084506"/>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306868" cy="2089995"/>
                    </a:xfrm>
                    <a:prstGeom prst="rect">
                      <a:avLst/>
                    </a:prstGeom>
                    <a:noFill/>
                    <a:ln>
                      <a:noFill/>
                    </a:ln>
                  </pic:spPr>
                </pic:pic>
              </a:graphicData>
            </a:graphic>
          </wp:inline>
        </w:drawing>
      </w:r>
    </w:p>
    <w:p w14:paraId="0714095C" w14:textId="77777777" w:rsidR="00ED4015" w:rsidRPr="00A45053" w:rsidRDefault="00ED4015" w:rsidP="00A45053">
      <w:pPr>
        <w:spacing w:line="360" w:lineRule="auto"/>
        <w:ind w:firstLine="482"/>
        <w:rPr>
          <w:rFonts w:ascii="宋体" w:eastAsia="宋体" w:hAnsi="宋体" w:cstheme="minorEastAsia"/>
          <w:kern w:val="1"/>
          <w:sz w:val="24"/>
          <w:szCs w:val="24"/>
        </w:rPr>
      </w:pPr>
      <w:r w:rsidRPr="00A45053">
        <w:rPr>
          <w:rFonts w:ascii="宋体" w:eastAsia="宋体" w:hAnsi="宋体" w:cstheme="minorEastAsia" w:hint="eastAsia"/>
          <w:b/>
          <w:bCs/>
          <w:kern w:val="1"/>
          <w:sz w:val="24"/>
          <w:szCs w:val="24"/>
        </w:rPr>
        <w:t xml:space="preserve"> 公告查询：</w:t>
      </w:r>
      <w:r w:rsidRPr="00A45053">
        <w:rPr>
          <w:rFonts w:ascii="宋体" w:eastAsia="宋体" w:hAnsi="宋体" w:cstheme="minorEastAsia" w:hint="eastAsia"/>
          <w:kern w:val="1"/>
          <w:sz w:val="24"/>
          <w:szCs w:val="24"/>
        </w:rPr>
        <w:t>用户可以在左侧标题栏输入查询通知标题，点击回车即可查询到相关内容，系统支持模糊查询。</w:t>
      </w:r>
    </w:p>
    <w:p w14:paraId="26B7B90F" w14:textId="77777777" w:rsidR="00ED4015" w:rsidRPr="00A45053" w:rsidRDefault="00ED4015" w:rsidP="00A45053">
      <w:pPr>
        <w:pStyle w:val="a9"/>
        <w:tabs>
          <w:tab w:val="left" w:pos="-540"/>
        </w:tabs>
        <w:spacing w:line="360" w:lineRule="auto"/>
        <w:ind w:firstLine="482"/>
        <w:rPr>
          <w:rFonts w:ascii="宋体" w:eastAsia="宋体" w:hAnsi="宋体" w:cstheme="minorEastAsia"/>
          <w:sz w:val="24"/>
          <w:szCs w:val="24"/>
        </w:rPr>
      </w:pPr>
      <w:r w:rsidRPr="00A45053">
        <w:rPr>
          <w:rFonts w:ascii="宋体" w:eastAsia="宋体" w:hAnsi="宋体" w:cstheme="minorEastAsia" w:hint="eastAsia"/>
          <w:b/>
          <w:bCs/>
          <w:sz w:val="24"/>
          <w:szCs w:val="24"/>
        </w:rPr>
        <w:t>公告修改</w:t>
      </w:r>
      <w:r w:rsidRPr="00A45053">
        <w:rPr>
          <w:rFonts w:ascii="宋体" w:eastAsia="宋体" w:hAnsi="宋体" w:cstheme="minorEastAsia" w:hint="eastAsia"/>
          <w:sz w:val="24"/>
          <w:szCs w:val="24"/>
        </w:rPr>
        <w:t>：具有管理员权限的工作人员可以勾选需要修改的通知公告，点击修改按钮，即可以在弹出的对话框中修改相应的内容。</w:t>
      </w:r>
    </w:p>
    <w:p w14:paraId="7143357C" w14:textId="77777777" w:rsidR="00ED4015" w:rsidRPr="00A45053" w:rsidRDefault="00ED4015" w:rsidP="00A45053">
      <w:pPr>
        <w:pStyle w:val="4"/>
        <w:spacing w:line="360" w:lineRule="auto"/>
        <w:rPr>
          <w:sz w:val="24"/>
          <w:szCs w:val="24"/>
        </w:rPr>
      </w:pPr>
      <w:r w:rsidRPr="00A45053">
        <w:rPr>
          <w:rFonts w:hint="eastAsia"/>
          <w:sz w:val="24"/>
          <w:szCs w:val="24"/>
        </w:rPr>
        <w:t>呈批件审批</w:t>
      </w:r>
    </w:p>
    <w:p w14:paraId="3A67C95D" w14:textId="77777777" w:rsidR="00ED4015" w:rsidRPr="00A45053" w:rsidRDefault="00ED4015" w:rsidP="00A45053">
      <w:pPr>
        <w:spacing w:line="360" w:lineRule="auto"/>
        <w:ind w:firstLineChars="200" w:firstLine="480"/>
        <w:rPr>
          <w:rFonts w:ascii="宋体" w:eastAsia="宋体" w:hAnsi="宋体" w:cstheme="minorEastAsia"/>
          <w:bCs/>
          <w:sz w:val="24"/>
          <w:szCs w:val="24"/>
        </w:rPr>
      </w:pPr>
      <w:r w:rsidRPr="00A45053">
        <w:rPr>
          <w:rFonts w:ascii="宋体" w:eastAsia="宋体" w:hAnsi="宋体" w:cstheme="minorEastAsia" w:hint="eastAsia"/>
          <w:bCs/>
          <w:sz w:val="24"/>
          <w:szCs w:val="24"/>
        </w:rPr>
        <w:t>各个部门相关人员可以随时提交呈批件，附件带具体内容，经过各级领导审批，完成呈批件信息提交审批流程。</w:t>
      </w:r>
    </w:p>
    <w:p w14:paraId="3AA4BD3E" w14:textId="77777777" w:rsidR="00ED4015" w:rsidRPr="00A45053" w:rsidRDefault="00ED4015" w:rsidP="00A45053">
      <w:pPr>
        <w:pStyle w:val="4"/>
        <w:spacing w:line="360" w:lineRule="auto"/>
        <w:rPr>
          <w:sz w:val="24"/>
          <w:szCs w:val="24"/>
        </w:rPr>
      </w:pPr>
      <w:bookmarkStart w:id="102" w:name="_Toc509577272"/>
      <w:r w:rsidRPr="00A45053">
        <w:rPr>
          <w:rFonts w:hint="eastAsia"/>
          <w:sz w:val="24"/>
          <w:szCs w:val="24"/>
        </w:rPr>
        <w:lastRenderedPageBreak/>
        <w:t>请假管理</w:t>
      </w:r>
      <w:bookmarkEnd w:id="102"/>
    </w:p>
    <w:p w14:paraId="5CFCBFCD" w14:textId="77777777" w:rsidR="00ED4015" w:rsidRPr="00A45053" w:rsidRDefault="00ED4015" w:rsidP="00A45053">
      <w:pPr>
        <w:spacing w:line="360" w:lineRule="auto"/>
        <w:ind w:firstLineChars="200" w:firstLine="480"/>
        <w:rPr>
          <w:rFonts w:ascii="宋体" w:eastAsia="宋体" w:hAnsi="宋体" w:cstheme="minorEastAsia"/>
          <w:sz w:val="24"/>
          <w:szCs w:val="24"/>
        </w:rPr>
      </w:pPr>
      <w:r w:rsidRPr="00A45053">
        <w:rPr>
          <w:rFonts w:ascii="宋体" w:eastAsia="宋体" w:hAnsi="宋体" w:cstheme="minorEastAsia" w:hint="eastAsia"/>
          <w:bCs/>
          <w:sz w:val="24"/>
          <w:szCs w:val="24"/>
        </w:rPr>
        <w:t>对员工的请假申请进行新增、删除、查询、批量维护等管理。通过请假类别、请假天数、登录人的职位进行流程设计。填写开始时间，结束时间和备注。</w:t>
      </w:r>
    </w:p>
    <w:p w14:paraId="6756F1DD" w14:textId="77777777" w:rsidR="00ED4015" w:rsidRPr="00A45053" w:rsidRDefault="00ED4015" w:rsidP="00A45053">
      <w:pPr>
        <w:pStyle w:val="4"/>
        <w:spacing w:line="360" w:lineRule="auto"/>
        <w:rPr>
          <w:sz w:val="24"/>
          <w:szCs w:val="24"/>
        </w:rPr>
      </w:pPr>
      <w:bookmarkStart w:id="103" w:name="_Toc509577273"/>
      <w:r w:rsidRPr="00A45053">
        <w:rPr>
          <w:rFonts w:hint="eastAsia"/>
          <w:sz w:val="24"/>
          <w:szCs w:val="24"/>
        </w:rPr>
        <w:t>领导日程</w:t>
      </w:r>
      <w:bookmarkEnd w:id="103"/>
    </w:p>
    <w:p w14:paraId="0D8995B0" w14:textId="77777777" w:rsidR="00ED4015" w:rsidRPr="00A45053" w:rsidRDefault="00ED4015" w:rsidP="00A45053">
      <w:pPr>
        <w:spacing w:line="360" w:lineRule="auto"/>
        <w:ind w:firstLineChars="200" w:firstLine="480"/>
        <w:rPr>
          <w:rFonts w:ascii="宋体" w:eastAsia="宋体" w:hAnsi="宋体" w:cstheme="minorEastAsia"/>
          <w:bCs/>
          <w:sz w:val="24"/>
          <w:szCs w:val="24"/>
        </w:rPr>
      </w:pPr>
      <w:r w:rsidRPr="00A45053">
        <w:rPr>
          <w:rFonts w:ascii="宋体" w:eastAsia="宋体" w:hAnsi="宋体" w:cstheme="minorEastAsia" w:hint="eastAsia"/>
          <w:bCs/>
          <w:sz w:val="24"/>
          <w:szCs w:val="24"/>
        </w:rPr>
        <w:t>相关人员为领导进行日程安排，其信息主要包括参加活动的具体时间、地点、人员、事项等要素，可以直观地在日历上进行工作安排、设置提醒、设置重复周期。</w:t>
      </w:r>
    </w:p>
    <w:p w14:paraId="724031B7" w14:textId="77777777" w:rsidR="00ED4015" w:rsidRPr="00A45053" w:rsidRDefault="00ED4015" w:rsidP="00A45053">
      <w:pPr>
        <w:pStyle w:val="4"/>
        <w:spacing w:line="360" w:lineRule="auto"/>
        <w:rPr>
          <w:sz w:val="24"/>
          <w:szCs w:val="24"/>
        </w:rPr>
      </w:pPr>
      <w:bookmarkStart w:id="104" w:name="_Toc509577274"/>
      <w:r w:rsidRPr="00A45053">
        <w:rPr>
          <w:rFonts w:hint="eastAsia"/>
          <w:sz w:val="24"/>
          <w:szCs w:val="24"/>
        </w:rPr>
        <w:t>印章管理</w:t>
      </w:r>
      <w:bookmarkEnd w:id="104"/>
    </w:p>
    <w:p w14:paraId="23C01CD6" w14:textId="77777777" w:rsidR="00ED4015" w:rsidRPr="00A45053" w:rsidRDefault="00ED4015" w:rsidP="00A45053">
      <w:pPr>
        <w:spacing w:line="360" w:lineRule="auto"/>
        <w:ind w:firstLine="425"/>
        <w:rPr>
          <w:rFonts w:ascii="宋体" w:eastAsia="宋体" w:hAnsi="宋体" w:cstheme="minorEastAsia"/>
          <w:bCs/>
          <w:sz w:val="24"/>
          <w:szCs w:val="24"/>
        </w:rPr>
      </w:pPr>
      <w:r w:rsidRPr="00A45053">
        <w:rPr>
          <w:rFonts w:ascii="宋体" w:eastAsia="宋体" w:hAnsi="宋体" w:cstheme="minorEastAsia" w:hint="eastAsia"/>
          <w:bCs/>
          <w:sz w:val="24"/>
          <w:szCs w:val="24"/>
        </w:rPr>
        <w:t>保障电子文档的完整性、机密性、文档发送者身份的可认证性以及签署人的抗抵赖性成为函需解决的问题。提供支持WORD、EXCEL文件的电子签章系统，可在文件上加盖单位公章，能鉴别真伪和防篡改。</w:t>
      </w:r>
    </w:p>
    <w:p w14:paraId="1C1F1230" w14:textId="77777777" w:rsidR="00ED4015" w:rsidRPr="00A45053" w:rsidRDefault="00ED4015" w:rsidP="00A45053">
      <w:pPr>
        <w:spacing w:line="360" w:lineRule="auto"/>
        <w:jc w:val="center"/>
        <w:rPr>
          <w:rFonts w:ascii="宋体" w:eastAsia="宋体" w:hAnsi="宋体" w:cstheme="minorEastAsia"/>
          <w:sz w:val="24"/>
          <w:szCs w:val="24"/>
        </w:rPr>
      </w:pPr>
      <w:r w:rsidRPr="00A45053">
        <w:rPr>
          <w:rFonts w:ascii="宋体" w:eastAsia="宋体" w:hAnsi="宋体" w:cstheme="minorEastAsia" w:hint="eastAsia"/>
          <w:noProof/>
          <w:sz w:val="24"/>
          <w:szCs w:val="24"/>
        </w:rPr>
        <w:drawing>
          <wp:inline distT="0" distB="0" distL="0" distR="0" wp14:anchorId="612D065E" wp14:editId="175A294E">
            <wp:extent cx="5149850" cy="2049145"/>
            <wp:effectExtent l="0" t="0" r="12700" b="8255"/>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a:xfrm>
                      <a:off x="0" y="0"/>
                      <a:ext cx="5178804" cy="2061196"/>
                    </a:xfrm>
                    <a:prstGeom prst="rect">
                      <a:avLst/>
                    </a:prstGeom>
                    <a:noFill/>
                    <a:ln>
                      <a:noFill/>
                    </a:ln>
                  </pic:spPr>
                </pic:pic>
              </a:graphicData>
            </a:graphic>
          </wp:inline>
        </w:drawing>
      </w:r>
    </w:p>
    <w:p w14:paraId="6F098A1C" w14:textId="77777777" w:rsidR="00ED4015" w:rsidRPr="00A45053" w:rsidRDefault="00ED4015" w:rsidP="00A45053">
      <w:pPr>
        <w:pStyle w:val="4"/>
        <w:spacing w:line="360" w:lineRule="auto"/>
        <w:rPr>
          <w:sz w:val="24"/>
          <w:szCs w:val="24"/>
        </w:rPr>
      </w:pPr>
      <w:bookmarkStart w:id="105" w:name="_Toc509577275"/>
      <w:r w:rsidRPr="00A45053">
        <w:rPr>
          <w:rFonts w:hint="eastAsia"/>
          <w:sz w:val="24"/>
          <w:szCs w:val="24"/>
        </w:rPr>
        <w:t>档案管理</w:t>
      </w:r>
      <w:bookmarkEnd w:id="105"/>
    </w:p>
    <w:p w14:paraId="5C0449BC" w14:textId="77777777" w:rsidR="00ED4015" w:rsidRPr="00A45053" w:rsidRDefault="00ED4015" w:rsidP="00A45053">
      <w:pPr>
        <w:spacing w:line="360" w:lineRule="auto"/>
        <w:ind w:firstLineChars="200" w:firstLine="480"/>
        <w:rPr>
          <w:rFonts w:ascii="宋体" w:eastAsia="宋体" w:hAnsi="宋体" w:cstheme="minorEastAsia"/>
          <w:bCs/>
          <w:sz w:val="24"/>
          <w:szCs w:val="24"/>
        </w:rPr>
      </w:pPr>
      <w:r w:rsidRPr="00A45053">
        <w:rPr>
          <w:rFonts w:ascii="宋体" w:eastAsia="宋体" w:hAnsi="宋体" w:cstheme="minorEastAsia" w:hint="eastAsia"/>
          <w:bCs/>
          <w:sz w:val="24"/>
          <w:szCs w:val="24"/>
        </w:rPr>
        <w:t>档案管理主要是对日常办公中形成的各种需归档的文件资料（收文、发文等）按类别进行管理维护。主要包括对档案的查询、借阅与统计、销毁与静态信息维护功能。档案查询包括对案卷和文件的查询，可以按顺序号、保存期限、案卷号、档案类别、文号、日期查询。档案借阅实现档案的查阅出借和归还，同时记录每一次借阅情况、损坏情况。档案统计包括各种保管期限的案卷数目的统计、各个</w:t>
      </w:r>
      <w:r w:rsidRPr="00A45053">
        <w:rPr>
          <w:rFonts w:ascii="宋体" w:eastAsia="宋体" w:hAnsi="宋体" w:cstheme="minorEastAsia" w:hint="eastAsia"/>
          <w:bCs/>
          <w:sz w:val="24"/>
          <w:szCs w:val="24"/>
        </w:rPr>
        <w:lastRenderedPageBreak/>
        <w:t>科室（部门）某年度归档收、发文等文件的统计、按责任者分类统计、借阅情况的统计。</w:t>
      </w:r>
    </w:p>
    <w:p w14:paraId="2B8D8AFD" w14:textId="77777777" w:rsidR="00ED4015" w:rsidRPr="00A45053" w:rsidRDefault="00ED4015" w:rsidP="00A45053">
      <w:pPr>
        <w:pStyle w:val="4"/>
        <w:spacing w:line="360" w:lineRule="auto"/>
        <w:rPr>
          <w:sz w:val="24"/>
          <w:szCs w:val="24"/>
        </w:rPr>
      </w:pPr>
      <w:bookmarkStart w:id="106" w:name="_Toc509577277"/>
      <w:r w:rsidRPr="00A45053">
        <w:rPr>
          <w:rFonts w:hint="eastAsia"/>
          <w:sz w:val="24"/>
          <w:szCs w:val="24"/>
        </w:rPr>
        <w:t>文件资料库</w:t>
      </w:r>
      <w:bookmarkEnd w:id="106"/>
    </w:p>
    <w:p w14:paraId="7019CFA5" w14:textId="77777777" w:rsidR="00ED4015" w:rsidRPr="00A45053" w:rsidRDefault="00ED4015" w:rsidP="00A45053">
      <w:pPr>
        <w:spacing w:line="360" w:lineRule="auto"/>
        <w:ind w:firstLineChars="200" w:firstLine="480"/>
        <w:rPr>
          <w:rFonts w:ascii="宋体" w:eastAsia="宋体" w:hAnsi="宋体" w:cstheme="minorEastAsia"/>
          <w:bCs/>
          <w:sz w:val="24"/>
          <w:szCs w:val="24"/>
        </w:rPr>
      </w:pPr>
      <w:r w:rsidRPr="00A45053">
        <w:rPr>
          <w:rFonts w:ascii="宋体" w:eastAsia="宋体" w:hAnsi="宋体" w:cstheme="minorEastAsia" w:hint="eastAsia"/>
          <w:bCs/>
          <w:sz w:val="24"/>
          <w:szCs w:val="24"/>
        </w:rPr>
        <w:t>对企业的各种文件资料进行分类归档，也可以进行文件独立归档。提供方便的文档目录和文档内容检索查询功能。提供文档系统的管理设置功能。在确定需要对文档标题/正文内容和附件内容进行相关修改维护的，可通过多级身份验证后进行修订。</w:t>
      </w:r>
    </w:p>
    <w:p w14:paraId="293FCE93" w14:textId="77777777" w:rsidR="00ED4015" w:rsidRPr="00A45053" w:rsidRDefault="00ED4015" w:rsidP="00A45053">
      <w:pPr>
        <w:pStyle w:val="4"/>
        <w:spacing w:line="360" w:lineRule="auto"/>
        <w:rPr>
          <w:sz w:val="24"/>
          <w:szCs w:val="24"/>
        </w:rPr>
      </w:pPr>
      <w:bookmarkStart w:id="107" w:name="_Toc509577279"/>
      <w:r w:rsidRPr="00A45053">
        <w:rPr>
          <w:rFonts w:hint="eastAsia"/>
          <w:sz w:val="24"/>
          <w:szCs w:val="24"/>
        </w:rPr>
        <w:t>图片管理</w:t>
      </w:r>
      <w:bookmarkEnd w:id="107"/>
    </w:p>
    <w:p w14:paraId="0FE4AAF5" w14:textId="77777777" w:rsidR="00ED4015" w:rsidRPr="00A45053" w:rsidRDefault="00ED4015" w:rsidP="00A45053">
      <w:pPr>
        <w:spacing w:line="360" w:lineRule="auto"/>
        <w:ind w:firstLineChars="200" w:firstLine="480"/>
        <w:rPr>
          <w:rFonts w:ascii="宋体" w:eastAsia="宋体" w:hAnsi="宋体" w:cstheme="minorEastAsia"/>
          <w:bCs/>
          <w:sz w:val="24"/>
          <w:szCs w:val="24"/>
        </w:rPr>
      </w:pPr>
      <w:r w:rsidRPr="00A45053">
        <w:rPr>
          <w:rFonts w:ascii="宋体" w:eastAsia="宋体" w:hAnsi="宋体" w:cstheme="minorEastAsia" w:hint="eastAsia"/>
          <w:bCs/>
          <w:sz w:val="24"/>
          <w:szCs w:val="24"/>
        </w:rPr>
        <w:t>对单位的各种图片资料进行分类归档，也可以进行图片独立归档。提供方便的图片目录和图片内容检索查询功能。</w:t>
      </w:r>
    </w:p>
    <w:p w14:paraId="527F2C67" w14:textId="77777777" w:rsidR="00ED4015" w:rsidRPr="00A45053" w:rsidRDefault="00ED4015" w:rsidP="00A45053">
      <w:pPr>
        <w:pStyle w:val="4"/>
        <w:spacing w:line="360" w:lineRule="auto"/>
        <w:rPr>
          <w:sz w:val="24"/>
          <w:szCs w:val="24"/>
        </w:rPr>
      </w:pPr>
      <w:bookmarkStart w:id="108" w:name="_Toc103"/>
      <w:bookmarkStart w:id="109" w:name="_Toc509577282"/>
      <w:r w:rsidRPr="00A45053">
        <w:rPr>
          <w:rFonts w:hint="eastAsia"/>
          <w:sz w:val="24"/>
          <w:szCs w:val="24"/>
        </w:rPr>
        <w:t>流程设计</w:t>
      </w:r>
      <w:bookmarkEnd w:id="108"/>
      <w:bookmarkEnd w:id="109"/>
    </w:p>
    <w:p w14:paraId="73D75C7B" w14:textId="77777777" w:rsidR="00ED4015" w:rsidRPr="00A45053" w:rsidRDefault="00ED4015" w:rsidP="00A45053">
      <w:pPr>
        <w:spacing w:line="360" w:lineRule="auto"/>
        <w:ind w:firstLine="482"/>
        <w:rPr>
          <w:rFonts w:ascii="宋体" w:eastAsia="宋体" w:hAnsi="宋体" w:cstheme="minorEastAsia"/>
          <w:sz w:val="24"/>
          <w:szCs w:val="24"/>
        </w:rPr>
      </w:pPr>
      <w:r w:rsidRPr="00A45053">
        <w:rPr>
          <w:rFonts w:ascii="宋体" w:eastAsia="宋体" w:hAnsi="宋体" w:cstheme="minorEastAsia" w:hint="eastAsia"/>
          <w:sz w:val="24"/>
          <w:szCs w:val="24"/>
        </w:rPr>
        <w:t>表单主要用于固定流程，按照应用类别进行流程主题、路径、内容、表单附件存储管理，将企业各流程表单与路径全部固定起来，规范与统一流程。用户可使用流程模板，发起已经建立好的流程，包括行政、人事、财务、研发、销售、服务等。</w:t>
      </w:r>
    </w:p>
    <w:p w14:paraId="2803DE8F" w14:textId="77777777" w:rsidR="00ED4015" w:rsidRPr="00A45053" w:rsidRDefault="00ED4015" w:rsidP="00A45053">
      <w:pPr>
        <w:pStyle w:val="a9"/>
        <w:tabs>
          <w:tab w:val="left" w:pos="-540"/>
        </w:tabs>
        <w:spacing w:line="360" w:lineRule="auto"/>
        <w:ind w:firstLine="480"/>
        <w:rPr>
          <w:rFonts w:ascii="宋体" w:eastAsia="宋体" w:hAnsi="宋体" w:cstheme="minorEastAsia"/>
          <w:sz w:val="24"/>
          <w:szCs w:val="24"/>
        </w:rPr>
      </w:pPr>
      <w:r w:rsidRPr="00A45053">
        <w:rPr>
          <w:rFonts w:ascii="宋体" w:eastAsia="宋体" w:hAnsi="宋体" w:cstheme="minorEastAsia" w:hint="eastAsia"/>
          <w:noProof/>
          <w:sz w:val="24"/>
          <w:szCs w:val="24"/>
        </w:rPr>
        <w:drawing>
          <wp:inline distT="0" distB="0" distL="0" distR="0" wp14:anchorId="78EF5C84" wp14:editId="11BD233A">
            <wp:extent cx="5263515" cy="1964055"/>
            <wp:effectExtent l="0" t="0" r="13335" b="171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63515" cy="1964055"/>
                    </a:xfrm>
                    <a:prstGeom prst="rect">
                      <a:avLst/>
                    </a:prstGeom>
                    <a:noFill/>
                    <a:ln>
                      <a:noFill/>
                    </a:ln>
                  </pic:spPr>
                </pic:pic>
              </a:graphicData>
            </a:graphic>
          </wp:inline>
        </w:drawing>
      </w:r>
    </w:p>
    <w:p w14:paraId="377DE1CD" w14:textId="77777777" w:rsidR="00ED4015" w:rsidRPr="00A45053" w:rsidRDefault="00ED4015" w:rsidP="00A45053">
      <w:pPr>
        <w:pStyle w:val="a9"/>
        <w:tabs>
          <w:tab w:val="left" w:pos="-540"/>
        </w:tabs>
        <w:spacing w:line="360" w:lineRule="auto"/>
        <w:ind w:firstLine="480"/>
        <w:rPr>
          <w:rFonts w:ascii="宋体" w:eastAsia="宋体" w:hAnsi="宋体" w:cstheme="minorEastAsia"/>
          <w:sz w:val="24"/>
          <w:szCs w:val="24"/>
        </w:rPr>
      </w:pPr>
    </w:p>
    <w:p w14:paraId="734C44BE" w14:textId="77777777" w:rsidR="00ED4015" w:rsidRPr="00A45053" w:rsidRDefault="00ED4015" w:rsidP="00A45053">
      <w:pPr>
        <w:pStyle w:val="4"/>
        <w:spacing w:line="360" w:lineRule="auto"/>
        <w:rPr>
          <w:sz w:val="24"/>
          <w:szCs w:val="24"/>
        </w:rPr>
      </w:pPr>
      <w:bookmarkStart w:id="110" w:name="_Toc509577283"/>
      <w:r w:rsidRPr="00A45053">
        <w:rPr>
          <w:rFonts w:hint="eastAsia"/>
          <w:sz w:val="24"/>
          <w:szCs w:val="24"/>
        </w:rPr>
        <w:lastRenderedPageBreak/>
        <w:t>表单设计</w:t>
      </w:r>
      <w:bookmarkEnd w:id="110"/>
    </w:p>
    <w:p w14:paraId="4FF633F8" w14:textId="77777777" w:rsidR="00ED4015" w:rsidRPr="00A45053" w:rsidRDefault="00ED4015" w:rsidP="00A45053">
      <w:pPr>
        <w:pStyle w:val="a9"/>
        <w:tabs>
          <w:tab w:val="left" w:pos="-540"/>
        </w:tabs>
        <w:spacing w:line="360" w:lineRule="auto"/>
        <w:ind w:firstLineChars="200" w:firstLine="480"/>
        <w:rPr>
          <w:rFonts w:ascii="宋体" w:eastAsia="宋体" w:hAnsi="宋体" w:cstheme="minorEastAsia"/>
          <w:sz w:val="24"/>
          <w:szCs w:val="24"/>
        </w:rPr>
      </w:pPr>
      <w:r w:rsidRPr="00A45053">
        <w:rPr>
          <w:rFonts w:ascii="宋体" w:eastAsia="宋体" w:hAnsi="宋体" w:cstheme="minorEastAsia" w:hint="eastAsia"/>
          <w:sz w:val="24"/>
          <w:szCs w:val="24"/>
        </w:rPr>
        <w:t>用户的需求出发，表单制作工具可以帮助用户快捷、方便、可视化地制作出个性的表单。类似word的操作方式让用户快速上手。打开表单的编辑器后，将以前在word里制作过的表格复制拷贝过来，接着在表单编辑器里进一步地修改和完善。很快就将表单制作完成。</w:t>
      </w:r>
    </w:p>
    <w:p w14:paraId="3334902E" w14:textId="77777777" w:rsidR="00ED4015" w:rsidRPr="00A45053" w:rsidRDefault="00ED4015" w:rsidP="00A45053">
      <w:pPr>
        <w:pStyle w:val="4"/>
        <w:spacing w:line="360" w:lineRule="auto"/>
        <w:rPr>
          <w:sz w:val="24"/>
          <w:szCs w:val="24"/>
        </w:rPr>
      </w:pPr>
      <w:bookmarkStart w:id="111" w:name="_Toc509577284"/>
      <w:r w:rsidRPr="00A45053">
        <w:rPr>
          <w:rFonts w:hint="eastAsia"/>
          <w:sz w:val="24"/>
          <w:szCs w:val="24"/>
        </w:rPr>
        <w:t>按钮管理</w:t>
      </w:r>
      <w:bookmarkEnd w:id="111"/>
    </w:p>
    <w:p w14:paraId="028BFB73" w14:textId="77777777" w:rsidR="00ED4015" w:rsidRPr="00A45053" w:rsidRDefault="00ED4015" w:rsidP="00A45053">
      <w:pPr>
        <w:spacing w:line="360" w:lineRule="auto"/>
        <w:ind w:firstLineChars="200" w:firstLine="480"/>
        <w:rPr>
          <w:rFonts w:ascii="宋体" w:eastAsia="宋体" w:hAnsi="宋体" w:cstheme="minorEastAsia"/>
          <w:sz w:val="24"/>
          <w:szCs w:val="24"/>
        </w:rPr>
      </w:pPr>
      <w:r w:rsidRPr="00A45053">
        <w:rPr>
          <w:rFonts w:ascii="宋体" w:eastAsia="宋体" w:hAnsi="宋体" w:cstheme="minorEastAsia" w:hint="eastAsia"/>
          <w:sz w:val="24"/>
          <w:szCs w:val="24"/>
        </w:rPr>
        <w:t>可以将做好的按钮图标上传座位流程中的按钮，也可以查询各功能所对应的按钮样式。</w:t>
      </w:r>
    </w:p>
    <w:p w14:paraId="4F3A09DF" w14:textId="77777777" w:rsidR="00ED4015" w:rsidRPr="00A45053" w:rsidRDefault="00ED4015" w:rsidP="00A45053">
      <w:pPr>
        <w:pStyle w:val="4"/>
        <w:spacing w:line="360" w:lineRule="auto"/>
        <w:rPr>
          <w:sz w:val="24"/>
          <w:szCs w:val="24"/>
        </w:rPr>
      </w:pPr>
      <w:bookmarkStart w:id="112" w:name="_Toc509577285"/>
      <w:r w:rsidRPr="00A45053">
        <w:rPr>
          <w:rFonts w:hint="eastAsia"/>
          <w:sz w:val="24"/>
          <w:szCs w:val="24"/>
        </w:rPr>
        <w:t>意见管理</w:t>
      </w:r>
      <w:bookmarkEnd w:id="112"/>
    </w:p>
    <w:p w14:paraId="00999878" w14:textId="77777777" w:rsidR="00ED4015" w:rsidRPr="00A45053" w:rsidRDefault="00ED4015" w:rsidP="00A45053">
      <w:pPr>
        <w:pStyle w:val="a9"/>
        <w:tabs>
          <w:tab w:val="left" w:pos="-540"/>
        </w:tabs>
        <w:spacing w:line="360" w:lineRule="auto"/>
        <w:ind w:firstLine="482"/>
        <w:rPr>
          <w:rFonts w:ascii="宋体" w:eastAsia="宋体" w:hAnsi="宋体" w:cstheme="minorEastAsia"/>
          <w:sz w:val="24"/>
          <w:szCs w:val="24"/>
        </w:rPr>
      </w:pPr>
      <w:r w:rsidRPr="00A45053">
        <w:rPr>
          <w:rFonts w:ascii="宋体" w:eastAsia="宋体" w:hAnsi="宋体" w:cstheme="minorEastAsia" w:hint="eastAsia"/>
          <w:sz w:val="24"/>
          <w:szCs w:val="24"/>
        </w:rPr>
        <w:t>为流程所经过用户规定处理意见，可以设同意、不同意或者自定义。可以对意见添加、修改、删除。</w:t>
      </w:r>
    </w:p>
    <w:p w14:paraId="1F7ADFA7" w14:textId="77777777" w:rsidR="00ED4015" w:rsidRPr="00A45053" w:rsidRDefault="00ED4015" w:rsidP="00A45053">
      <w:pPr>
        <w:pStyle w:val="4"/>
        <w:spacing w:line="360" w:lineRule="auto"/>
        <w:rPr>
          <w:sz w:val="24"/>
          <w:szCs w:val="24"/>
        </w:rPr>
      </w:pPr>
      <w:bookmarkStart w:id="113" w:name="_Toc509577286"/>
      <w:r w:rsidRPr="00A45053">
        <w:rPr>
          <w:rFonts w:hint="eastAsia"/>
          <w:sz w:val="24"/>
          <w:szCs w:val="24"/>
        </w:rPr>
        <w:t>实例管理</w:t>
      </w:r>
      <w:bookmarkEnd w:id="113"/>
    </w:p>
    <w:p w14:paraId="47E2DC04" w14:textId="77777777" w:rsidR="00ED4015" w:rsidRPr="00A45053" w:rsidRDefault="00ED4015" w:rsidP="00A45053">
      <w:pPr>
        <w:pStyle w:val="a9"/>
        <w:tabs>
          <w:tab w:val="left" w:pos="-540"/>
        </w:tabs>
        <w:spacing w:line="360" w:lineRule="auto"/>
        <w:ind w:firstLine="482"/>
        <w:rPr>
          <w:rFonts w:ascii="宋体" w:eastAsia="宋体" w:hAnsi="宋体" w:cstheme="minorEastAsia"/>
          <w:sz w:val="24"/>
          <w:szCs w:val="24"/>
        </w:rPr>
      </w:pPr>
      <w:r w:rsidRPr="00A45053">
        <w:rPr>
          <w:rFonts w:ascii="宋体" w:eastAsia="宋体" w:hAnsi="宋体" w:cstheme="minorEastAsia" w:hint="eastAsia"/>
          <w:sz w:val="24"/>
          <w:szCs w:val="24"/>
        </w:rPr>
        <w:t>由管理员所使用。在实例管理中，可以监控流程实例的运行状况，对流程实例的指派和删除。点击管理按钮，即可进行实例管理。可以查询相关流程。</w:t>
      </w:r>
    </w:p>
    <w:p w14:paraId="651F5C55" w14:textId="77777777" w:rsidR="00ED4015" w:rsidRPr="00A45053" w:rsidRDefault="00ED4015" w:rsidP="00A45053">
      <w:pPr>
        <w:pStyle w:val="a9"/>
        <w:tabs>
          <w:tab w:val="left" w:pos="-540"/>
        </w:tabs>
        <w:spacing w:line="360" w:lineRule="auto"/>
        <w:ind w:firstLine="482"/>
        <w:rPr>
          <w:rFonts w:ascii="宋体" w:eastAsia="宋体" w:hAnsi="宋体" w:cstheme="minorEastAsia"/>
          <w:sz w:val="24"/>
          <w:szCs w:val="24"/>
        </w:rPr>
      </w:pPr>
      <w:r w:rsidRPr="00A45053">
        <w:rPr>
          <w:rFonts w:ascii="宋体" w:eastAsia="宋体" w:hAnsi="宋体" w:cstheme="minorEastAsia" w:hint="eastAsia"/>
          <w:b/>
          <w:bCs/>
          <w:sz w:val="24"/>
          <w:szCs w:val="24"/>
        </w:rPr>
        <w:t>工作委托：</w:t>
      </w:r>
      <w:r w:rsidRPr="00A45053">
        <w:rPr>
          <w:rFonts w:ascii="宋体" w:eastAsia="宋体" w:hAnsi="宋体" w:cstheme="minorEastAsia" w:hint="eastAsia"/>
          <w:sz w:val="24"/>
          <w:szCs w:val="24"/>
        </w:rPr>
        <w:t>工作委托即当工作人员出差或不在单位时，可以将自己的工作委托给他人代为处理，在委托时间内，凡是发给该工作人员的流程，都将直接发到委托人那里由委托人处理。对委托事件可以进行添加、查询、修改、删除等操作。</w:t>
      </w:r>
    </w:p>
    <w:p w14:paraId="7F2606FC" w14:textId="77777777" w:rsidR="00ED4015" w:rsidRPr="00A45053" w:rsidRDefault="00ED4015" w:rsidP="00A45053">
      <w:pPr>
        <w:pStyle w:val="a9"/>
        <w:tabs>
          <w:tab w:val="left" w:pos="-540"/>
        </w:tabs>
        <w:spacing w:line="360" w:lineRule="auto"/>
        <w:ind w:firstLine="482"/>
        <w:rPr>
          <w:rFonts w:ascii="宋体" w:eastAsia="宋体" w:hAnsi="宋体" w:cstheme="minorEastAsia"/>
          <w:sz w:val="24"/>
          <w:szCs w:val="24"/>
        </w:rPr>
      </w:pPr>
      <w:r w:rsidRPr="00A45053">
        <w:rPr>
          <w:rFonts w:ascii="宋体" w:eastAsia="宋体" w:hAnsi="宋体" w:cstheme="minorEastAsia" w:hint="eastAsia"/>
          <w:b/>
          <w:bCs/>
          <w:sz w:val="24"/>
          <w:szCs w:val="24"/>
        </w:rPr>
        <w:t>界面设计：</w:t>
      </w:r>
      <w:r w:rsidRPr="00A45053">
        <w:rPr>
          <w:rFonts w:ascii="宋体" w:eastAsia="宋体" w:hAnsi="宋体" w:cstheme="minorEastAsia" w:hint="eastAsia"/>
          <w:sz w:val="24"/>
          <w:szCs w:val="24"/>
        </w:rPr>
        <w:t>所有完成的流程都将汇集到归档中心，可以对整个流程处理情况进行查看。对归档内容进行查询。</w:t>
      </w:r>
    </w:p>
    <w:p w14:paraId="70E6F724" w14:textId="77777777" w:rsidR="00ED4015" w:rsidRPr="00A45053" w:rsidRDefault="00ED4015" w:rsidP="00A45053">
      <w:pPr>
        <w:spacing w:line="360" w:lineRule="auto"/>
        <w:jc w:val="center"/>
        <w:rPr>
          <w:rFonts w:ascii="宋体" w:eastAsia="宋体" w:hAnsi="宋体" w:cstheme="minorEastAsia"/>
          <w:bCs/>
          <w:sz w:val="24"/>
          <w:szCs w:val="24"/>
        </w:rPr>
      </w:pPr>
      <w:r w:rsidRPr="00A45053">
        <w:rPr>
          <w:rFonts w:ascii="宋体" w:eastAsia="宋体" w:hAnsi="宋体" w:cstheme="minorEastAsia" w:hint="eastAsia"/>
          <w:noProof/>
          <w:sz w:val="24"/>
          <w:szCs w:val="24"/>
        </w:rPr>
        <w:lastRenderedPageBreak/>
        <w:drawing>
          <wp:inline distT="0" distB="0" distL="0" distR="0" wp14:anchorId="1FFD1182" wp14:editId="4A956CDC">
            <wp:extent cx="5271770" cy="2313940"/>
            <wp:effectExtent l="0" t="0" r="5080" b="1016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71770" cy="2313940"/>
                    </a:xfrm>
                    <a:prstGeom prst="rect">
                      <a:avLst/>
                    </a:prstGeom>
                    <a:noFill/>
                    <a:ln>
                      <a:noFill/>
                    </a:ln>
                  </pic:spPr>
                </pic:pic>
              </a:graphicData>
            </a:graphic>
          </wp:inline>
        </w:drawing>
      </w:r>
    </w:p>
    <w:p w14:paraId="67A41B2F" w14:textId="77777777" w:rsidR="00ED4015" w:rsidRPr="00A45053" w:rsidRDefault="00ED4015" w:rsidP="00A45053">
      <w:pPr>
        <w:pStyle w:val="4"/>
        <w:spacing w:line="360" w:lineRule="auto"/>
        <w:rPr>
          <w:sz w:val="24"/>
          <w:szCs w:val="24"/>
        </w:rPr>
      </w:pPr>
      <w:bookmarkStart w:id="114" w:name="_Toc509577288"/>
      <w:r w:rsidRPr="00A45053">
        <w:rPr>
          <w:rFonts w:hint="eastAsia"/>
          <w:sz w:val="24"/>
          <w:szCs w:val="24"/>
        </w:rPr>
        <w:t>组织机构</w:t>
      </w:r>
      <w:bookmarkEnd w:id="114"/>
    </w:p>
    <w:p w14:paraId="1DB3C4B3" w14:textId="77777777" w:rsidR="00ED4015" w:rsidRPr="00A45053" w:rsidRDefault="00ED4015" w:rsidP="00A45053">
      <w:pPr>
        <w:spacing w:line="360" w:lineRule="auto"/>
        <w:ind w:firstLineChars="200" w:firstLine="480"/>
        <w:rPr>
          <w:rFonts w:ascii="宋体" w:eastAsia="宋体" w:hAnsi="宋体" w:cstheme="minorEastAsia"/>
          <w:bCs/>
          <w:sz w:val="24"/>
          <w:szCs w:val="24"/>
        </w:rPr>
      </w:pPr>
      <w:r w:rsidRPr="00A45053">
        <w:rPr>
          <w:rFonts w:ascii="宋体" w:eastAsia="宋体" w:hAnsi="宋体" w:cstheme="minorEastAsia" w:hint="eastAsia"/>
          <w:bCs/>
          <w:sz w:val="24"/>
          <w:szCs w:val="24"/>
        </w:rPr>
        <w:t>按照各部门之间隶属关系的组织机构建立，可以对同级部门进行排序，也可以调整不同部门的上下级隶属关系，还可以添加部门的联系方式和部门主管；可以添加、修改、删除、导出部门相关信息。组织架构是系统运行的基础，管理员可以根据实际情况调整部门组织架构，实现部门与部门之间，上级部门与下级部门之间树状关系。</w:t>
      </w:r>
    </w:p>
    <w:p w14:paraId="148DCCB7" w14:textId="77777777" w:rsidR="00ED4015" w:rsidRPr="00A45053" w:rsidRDefault="00ED4015" w:rsidP="00A45053">
      <w:pPr>
        <w:pStyle w:val="4"/>
        <w:spacing w:line="360" w:lineRule="auto"/>
        <w:rPr>
          <w:sz w:val="24"/>
          <w:szCs w:val="24"/>
        </w:rPr>
      </w:pPr>
      <w:bookmarkStart w:id="115" w:name="_Toc509577289"/>
      <w:r w:rsidRPr="00A45053">
        <w:rPr>
          <w:rFonts w:hint="eastAsia"/>
          <w:sz w:val="24"/>
          <w:szCs w:val="24"/>
        </w:rPr>
        <w:t>用户管理</w:t>
      </w:r>
      <w:bookmarkEnd w:id="115"/>
    </w:p>
    <w:p w14:paraId="1EF3391C" w14:textId="77777777" w:rsidR="00ED4015" w:rsidRPr="00A45053" w:rsidRDefault="00ED4015" w:rsidP="00A45053">
      <w:pPr>
        <w:spacing w:line="360" w:lineRule="auto"/>
        <w:ind w:firstLineChars="200" w:firstLine="480"/>
        <w:rPr>
          <w:rFonts w:ascii="宋体" w:eastAsia="宋体" w:hAnsi="宋体" w:cstheme="minorEastAsia"/>
          <w:bCs/>
          <w:sz w:val="24"/>
          <w:szCs w:val="24"/>
        </w:rPr>
      </w:pPr>
      <w:r w:rsidRPr="00A45053">
        <w:rPr>
          <w:rFonts w:ascii="宋体" w:eastAsia="宋体" w:hAnsi="宋体" w:cstheme="minorEastAsia" w:hint="eastAsia"/>
          <w:bCs/>
          <w:sz w:val="24"/>
          <w:szCs w:val="24"/>
        </w:rPr>
        <w:t>对系统中用户进行管理的功能模块。可进行添加用户、修改用户资料、删除用户信息、查看个人资料、用户所属部门、是否登录系统等操作，还可以对某个或某些用户进行初始化账号、密码。可以对系统用户进入系统时的身份验证以及在不同页面浏览时的身份验证，以防止公司重要资料的泄露。</w:t>
      </w:r>
    </w:p>
    <w:p w14:paraId="73E2BC96" w14:textId="77777777" w:rsidR="00ED4015" w:rsidRPr="00A45053" w:rsidRDefault="00ED4015" w:rsidP="00A45053">
      <w:pPr>
        <w:pStyle w:val="4"/>
        <w:spacing w:line="360" w:lineRule="auto"/>
        <w:rPr>
          <w:sz w:val="24"/>
          <w:szCs w:val="24"/>
        </w:rPr>
      </w:pPr>
      <w:bookmarkStart w:id="116" w:name="_Toc509577290"/>
      <w:r w:rsidRPr="00A45053">
        <w:rPr>
          <w:rFonts w:hint="eastAsia"/>
          <w:sz w:val="24"/>
          <w:szCs w:val="24"/>
        </w:rPr>
        <w:t>权限管理</w:t>
      </w:r>
      <w:bookmarkEnd w:id="116"/>
    </w:p>
    <w:p w14:paraId="5C69C964" w14:textId="77777777" w:rsidR="00ED4015" w:rsidRPr="00A45053" w:rsidRDefault="00ED4015" w:rsidP="00A45053">
      <w:pPr>
        <w:spacing w:line="360" w:lineRule="auto"/>
        <w:ind w:firstLineChars="200" w:firstLine="480"/>
        <w:rPr>
          <w:rFonts w:ascii="宋体" w:eastAsia="宋体" w:hAnsi="宋体" w:cstheme="minorEastAsia"/>
          <w:bCs/>
          <w:sz w:val="24"/>
          <w:szCs w:val="24"/>
        </w:rPr>
      </w:pPr>
      <w:r w:rsidRPr="00A45053">
        <w:rPr>
          <w:rFonts w:ascii="宋体" w:eastAsia="宋体" w:hAnsi="宋体" w:cstheme="minorEastAsia" w:hint="eastAsia"/>
          <w:bCs/>
          <w:sz w:val="24"/>
          <w:szCs w:val="24"/>
        </w:rPr>
        <w:t>通过权限设置功能确保适当的人员获得适当的服务和数据。管理员为用户赋予不同的角色功能使其在登录系统后拥有不同的访问权限，办公系统在权限管理中可划分为权限分组管理与权限细化设置。用户权限归类：既可每用户具有与其身份相对应的权限，也可使具有相同管理权限的用户分组设置权限。权限细化设置：控制用户菜单功能控制用户进入的每个画面中的具体功能。</w:t>
      </w:r>
    </w:p>
    <w:p w14:paraId="615FE7C1" w14:textId="77777777" w:rsidR="00ED4015" w:rsidRPr="00A45053" w:rsidRDefault="00ED4015" w:rsidP="00A45053">
      <w:pPr>
        <w:pStyle w:val="4"/>
        <w:spacing w:line="360" w:lineRule="auto"/>
        <w:rPr>
          <w:sz w:val="24"/>
          <w:szCs w:val="24"/>
        </w:rPr>
      </w:pPr>
      <w:bookmarkStart w:id="117" w:name="_Toc513218416"/>
      <w:commentRangeStart w:id="118"/>
      <w:r w:rsidRPr="00A45053">
        <w:rPr>
          <w:rFonts w:hint="eastAsia"/>
          <w:sz w:val="24"/>
          <w:szCs w:val="24"/>
        </w:rPr>
        <w:lastRenderedPageBreak/>
        <w:t>视频会议</w:t>
      </w:r>
      <w:bookmarkEnd w:id="117"/>
    </w:p>
    <w:p w14:paraId="374ABC91" w14:textId="77777777" w:rsidR="00ED4015" w:rsidRPr="00A45053" w:rsidRDefault="00ED4015" w:rsidP="00A45053">
      <w:pPr>
        <w:pStyle w:val="a9"/>
        <w:spacing w:line="360" w:lineRule="auto"/>
        <w:ind w:left="420" w:firstLine="0"/>
        <w:rPr>
          <w:rFonts w:ascii="宋体" w:eastAsia="宋体" w:hAnsi="宋体" w:cstheme="minorEastAsia"/>
          <w:bCs/>
          <w:sz w:val="24"/>
          <w:szCs w:val="24"/>
        </w:rPr>
      </w:pPr>
      <w:r w:rsidRPr="00A45053">
        <w:rPr>
          <w:rFonts w:ascii="宋体" w:eastAsia="宋体" w:hAnsi="宋体" w:cstheme="minorEastAsia" w:hint="eastAsia"/>
          <w:bCs/>
          <w:sz w:val="24"/>
          <w:szCs w:val="24"/>
        </w:rPr>
        <w:t>预留视频会议对接的接口。</w:t>
      </w:r>
      <w:commentRangeEnd w:id="118"/>
      <w:r w:rsidR="004C77F8">
        <w:rPr>
          <w:rStyle w:val="af2"/>
        </w:rPr>
        <w:commentReference w:id="118"/>
      </w:r>
    </w:p>
    <w:p w14:paraId="4930DE44" w14:textId="77777777" w:rsidR="006F3027" w:rsidRPr="00A45053" w:rsidRDefault="006F3027" w:rsidP="00A45053">
      <w:pPr>
        <w:pStyle w:val="3"/>
        <w:spacing w:line="360" w:lineRule="auto"/>
        <w:rPr>
          <w:sz w:val="24"/>
          <w:szCs w:val="24"/>
        </w:rPr>
      </w:pPr>
      <w:r w:rsidRPr="00A45053">
        <w:rPr>
          <w:rFonts w:hint="eastAsia"/>
          <w:sz w:val="24"/>
          <w:szCs w:val="24"/>
        </w:rPr>
        <w:t>出租</w:t>
      </w:r>
      <w:r w:rsidRPr="00A45053">
        <w:rPr>
          <w:sz w:val="24"/>
          <w:szCs w:val="24"/>
        </w:rPr>
        <w:t>智能管理平台</w:t>
      </w:r>
    </w:p>
    <w:p w14:paraId="72CBBD81" w14:textId="77777777" w:rsidR="006F3027" w:rsidRPr="00A45053" w:rsidRDefault="006F3027"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出租车是一个城市的窗口行业，一方面关系市民、游客的出行，另一方面又关乎城市形象，是城市公共交通的一种重要组成部分。以现代信息技术、通讯技术为手段，运用GPS全球卫星定位技术、GPRS/4</w:t>
      </w:r>
      <w:r w:rsidRPr="00A45053">
        <w:rPr>
          <w:rFonts w:ascii="宋体" w:eastAsia="宋体" w:hAnsi="宋体" w:cs="宋体"/>
          <w:sz w:val="24"/>
          <w:szCs w:val="24"/>
        </w:rPr>
        <w:t>G</w:t>
      </w:r>
      <w:r w:rsidRPr="00A45053">
        <w:rPr>
          <w:rFonts w:ascii="宋体" w:eastAsia="宋体" w:hAnsi="宋体" w:cs="宋体" w:hint="eastAsia"/>
          <w:sz w:val="24"/>
          <w:szCs w:val="24"/>
        </w:rPr>
        <w:t>无线网络通信技术、GIS地理信息技术和嵌入式系统技术对出租车进行追踪定位、指挥中心调控、服务质量监控的智能集群服务系统。</w:t>
      </w:r>
    </w:p>
    <w:p w14:paraId="0D31DFCC" w14:textId="77777777" w:rsidR="006F3027" w:rsidRPr="00A45053" w:rsidRDefault="006F3027" w:rsidP="00A45053">
      <w:pPr>
        <w:spacing w:line="360" w:lineRule="auto"/>
        <w:ind w:firstLineChars="550" w:firstLine="1320"/>
        <w:rPr>
          <w:rFonts w:ascii="宋体" w:eastAsia="宋体" w:hAnsi="宋体" w:cs="宋体"/>
          <w:sz w:val="24"/>
          <w:szCs w:val="24"/>
        </w:rPr>
      </w:pPr>
      <w:r w:rsidRPr="00A45053">
        <w:rPr>
          <w:rFonts w:ascii="宋体" w:eastAsia="宋体" w:hAnsi="宋体"/>
          <w:noProof/>
          <w:sz w:val="24"/>
          <w:szCs w:val="24"/>
        </w:rPr>
        <w:drawing>
          <wp:inline distT="0" distB="0" distL="0" distR="0" wp14:anchorId="617E1C72" wp14:editId="3E162A2A">
            <wp:extent cx="3754592" cy="2272786"/>
            <wp:effectExtent l="0" t="0" r="0" b="0"/>
            <wp:docPr id="45" name="图片 45" descr="C:\Users\lenovo\Documents\Tencent Files\455536779\Image\C2C\C(`N1JJ14772U0%P0WVKM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cuments\Tencent Files\455536779\Image\C2C\C(`N1JJ14772U0%P0WVKMK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76070" cy="2285788"/>
                    </a:xfrm>
                    <a:prstGeom prst="rect">
                      <a:avLst/>
                    </a:prstGeom>
                    <a:noFill/>
                    <a:ln>
                      <a:noFill/>
                    </a:ln>
                  </pic:spPr>
                </pic:pic>
              </a:graphicData>
            </a:graphic>
          </wp:inline>
        </w:drawing>
      </w:r>
    </w:p>
    <w:p w14:paraId="4D63582B" w14:textId="77777777" w:rsidR="006F3027" w:rsidRPr="00A45053" w:rsidRDefault="006F3027" w:rsidP="00A45053">
      <w:pPr>
        <w:pStyle w:val="4"/>
        <w:spacing w:line="360" w:lineRule="auto"/>
        <w:rPr>
          <w:sz w:val="24"/>
          <w:szCs w:val="24"/>
        </w:rPr>
      </w:pPr>
      <w:r w:rsidRPr="00A45053">
        <w:rPr>
          <w:rFonts w:hint="eastAsia"/>
          <w:sz w:val="24"/>
          <w:szCs w:val="24"/>
        </w:rPr>
        <w:t>数据</w:t>
      </w:r>
      <w:r w:rsidRPr="00A45053">
        <w:rPr>
          <w:sz w:val="24"/>
          <w:szCs w:val="24"/>
        </w:rPr>
        <w:t>管理</w:t>
      </w:r>
    </w:p>
    <w:p w14:paraId="773A5943" w14:textId="77777777" w:rsidR="006F3027" w:rsidRPr="00A45053" w:rsidRDefault="006F3027"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浏览昌乐县全部出租车辆的数据信息，用户也可以按照公司进行查询，也可以按照车牌号进行查询，可以显示该车辆的详细信息，例如车辆型号，驾驶员等。工作人员可以添加新的车辆数据，在添加时需要输入车辆的名字、车牌号等有效信息。也可以对原有数据进行编辑、修改。</w:t>
      </w:r>
    </w:p>
    <w:p w14:paraId="147F51E8" w14:textId="77777777" w:rsidR="006F3027" w:rsidRPr="00A45053" w:rsidRDefault="006F3027" w:rsidP="00A45053">
      <w:pPr>
        <w:spacing w:line="360" w:lineRule="auto"/>
        <w:ind w:firstLineChars="650" w:firstLine="1560"/>
        <w:rPr>
          <w:rFonts w:ascii="宋体" w:eastAsia="宋体" w:hAnsi="宋体" w:cs="宋体"/>
          <w:sz w:val="24"/>
          <w:szCs w:val="24"/>
        </w:rPr>
      </w:pPr>
      <w:r w:rsidRPr="00A45053">
        <w:rPr>
          <w:rFonts w:ascii="宋体" w:eastAsia="宋体" w:hAnsi="宋体" w:cs="宋体"/>
          <w:noProof/>
          <w:kern w:val="0"/>
          <w:sz w:val="24"/>
          <w:szCs w:val="24"/>
        </w:rPr>
        <w:lastRenderedPageBreak/>
        <w:drawing>
          <wp:inline distT="0" distB="0" distL="0" distR="0" wp14:anchorId="735C648C" wp14:editId="3A8A4027">
            <wp:extent cx="3543300" cy="1836420"/>
            <wp:effectExtent l="0" t="0" r="0" b="11430"/>
            <wp:docPr id="78" name="图片 78" descr="D:\QQ传输文件\470716052\Image\C2C\FT[Q~SRA}8OX$Q{3]`SS6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D:\QQ传输文件\470716052\Image\C2C\FT[Q~SRA}8OX$Q{3]`SS60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543300" cy="1836420"/>
                    </a:xfrm>
                    <a:prstGeom prst="rect">
                      <a:avLst/>
                    </a:prstGeom>
                    <a:noFill/>
                    <a:ln>
                      <a:noFill/>
                    </a:ln>
                  </pic:spPr>
                </pic:pic>
              </a:graphicData>
            </a:graphic>
          </wp:inline>
        </w:drawing>
      </w:r>
    </w:p>
    <w:p w14:paraId="737600C7" w14:textId="77777777" w:rsidR="006F3027" w:rsidRPr="00A45053" w:rsidRDefault="006F3027" w:rsidP="00A45053">
      <w:pPr>
        <w:pStyle w:val="4"/>
        <w:spacing w:line="360" w:lineRule="auto"/>
        <w:rPr>
          <w:sz w:val="24"/>
          <w:szCs w:val="24"/>
        </w:rPr>
      </w:pPr>
      <w:r w:rsidRPr="00A45053">
        <w:rPr>
          <w:rFonts w:hint="eastAsia"/>
          <w:sz w:val="24"/>
          <w:szCs w:val="24"/>
        </w:rPr>
        <w:t>业务</w:t>
      </w:r>
      <w:r w:rsidRPr="00A45053">
        <w:rPr>
          <w:sz w:val="24"/>
          <w:szCs w:val="24"/>
        </w:rPr>
        <w:t>管理</w:t>
      </w:r>
    </w:p>
    <w:p w14:paraId="1108C7C9" w14:textId="77777777" w:rsidR="006F3027" w:rsidRPr="00A45053" w:rsidRDefault="006F3027" w:rsidP="00A45053">
      <w:pPr>
        <w:pStyle w:val="5"/>
        <w:spacing w:line="360" w:lineRule="auto"/>
        <w:rPr>
          <w:szCs w:val="24"/>
        </w:rPr>
      </w:pPr>
      <w:r w:rsidRPr="00A45053">
        <w:rPr>
          <w:rFonts w:hint="eastAsia"/>
          <w:szCs w:val="24"/>
        </w:rPr>
        <w:t>检查记录</w:t>
      </w:r>
      <w:r w:rsidRPr="00A45053">
        <w:rPr>
          <w:szCs w:val="24"/>
        </w:rPr>
        <w:t>管理</w:t>
      </w:r>
    </w:p>
    <w:p w14:paraId="18E5164E" w14:textId="77777777" w:rsidR="006F3027" w:rsidRPr="00A45053" w:rsidRDefault="006F3027" w:rsidP="00A45053">
      <w:pPr>
        <w:spacing w:line="360" w:lineRule="auto"/>
        <w:ind w:firstLineChars="200" w:firstLine="480"/>
        <w:rPr>
          <w:rFonts w:ascii="宋体" w:eastAsia="宋体" w:hAnsi="宋体" w:cs="宋体"/>
          <w:sz w:val="24"/>
          <w:szCs w:val="24"/>
        </w:rPr>
      </w:pPr>
      <w:r w:rsidRPr="00A45053">
        <w:rPr>
          <w:rFonts w:ascii="宋体" w:eastAsia="宋体" w:hAnsi="宋体" w:cs="宋体" w:hint="eastAsia"/>
          <w:sz w:val="24"/>
          <w:szCs w:val="24"/>
        </w:rPr>
        <w:t>针对交通局工作人员可以查询浏览自己的历史车辆检查记录，以及对这些记录进行相关编辑。工作人员也可以录入登记自己的检查记录，录入时可以上传巡检时拍摄图片，填写工作总结发现问题等。企业则可以查询自己企业车辆的被检记录。</w:t>
      </w:r>
    </w:p>
    <w:p w14:paraId="27956F3A" w14:textId="77777777" w:rsidR="006F3027" w:rsidRPr="00A45053" w:rsidRDefault="006F3027" w:rsidP="00A45053">
      <w:pPr>
        <w:pStyle w:val="5"/>
        <w:spacing w:line="360" w:lineRule="auto"/>
        <w:rPr>
          <w:szCs w:val="24"/>
        </w:rPr>
      </w:pPr>
      <w:r w:rsidRPr="00A45053">
        <w:rPr>
          <w:rFonts w:hint="eastAsia"/>
          <w:szCs w:val="24"/>
        </w:rPr>
        <w:t>政令通知传达</w:t>
      </w:r>
    </w:p>
    <w:p w14:paraId="2AD8C316" w14:textId="77777777" w:rsidR="006F3027" w:rsidRPr="00A45053" w:rsidRDefault="006F3027"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交通局工作人员可以上传新的政策文件查看历史政策文件，上传新的通知公告；货运企业只能够查看政策文件，下载该政策文件。</w:t>
      </w:r>
    </w:p>
    <w:p w14:paraId="58C0F39D" w14:textId="77777777" w:rsidR="006F3027" w:rsidRPr="00A45053" w:rsidRDefault="006F3027" w:rsidP="00A45053">
      <w:pPr>
        <w:pStyle w:val="5"/>
        <w:spacing w:line="360" w:lineRule="auto"/>
        <w:rPr>
          <w:szCs w:val="24"/>
        </w:rPr>
      </w:pPr>
      <w:r w:rsidRPr="00A45053">
        <w:rPr>
          <w:rFonts w:hint="eastAsia"/>
          <w:szCs w:val="24"/>
        </w:rPr>
        <w:t>公众投诉建议</w:t>
      </w:r>
    </w:p>
    <w:p w14:paraId="7D4EB8F4" w14:textId="77777777" w:rsidR="006F3027" w:rsidRPr="00A45053" w:rsidRDefault="006F3027"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处理回复公众的对出租车辆的投诉或建议，并且能够管理查询历史投诉建议记录。</w:t>
      </w:r>
    </w:p>
    <w:p w14:paraId="501A708F" w14:textId="77777777" w:rsidR="006F3027" w:rsidRPr="00A45053" w:rsidRDefault="006F3027" w:rsidP="00A45053">
      <w:pPr>
        <w:pStyle w:val="5"/>
        <w:spacing w:line="360" w:lineRule="auto"/>
        <w:rPr>
          <w:szCs w:val="24"/>
        </w:rPr>
      </w:pPr>
      <w:r w:rsidRPr="00A45053">
        <w:rPr>
          <w:rFonts w:hint="eastAsia"/>
          <w:szCs w:val="24"/>
        </w:rPr>
        <w:t>失物招领信息管理</w:t>
      </w:r>
    </w:p>
    <w:p w14:paraId="215D0AF9" w14:textId="77777777" w:rsidR="006F3027" w:rsidRPr="00A45053" w:rsidRDefault="006F3027" w:rsidP="00A45053">
      <w:pPr>
        <w:spacing w:line="360" w:lineRule="auto"/>
        <w:ind w:firstLine="420"/>
        <w:rPr>
          <w:rFonts w:ascii="宋体" w:eastAsia="宋体" w:hAnsi="宋体"/>
          <w:sz w:val="24"/>
          <w:szCs w:val="24"/>
        </w:rPr>
      </w:pPr>
      <w:r w:rsidRPr="00A45053">
        <w:rPr>
          <w:rFonts w:ascii="宋体" w:eastAsia="宋体" w:hAnsi="宋体" w:hint="eastAsia"/>
          <w:sz w:val="24"/>
          <w:szCs w:val="24"/>
        </w:rPr>
        <w:t>可以发布丢失物品信息，发布时需上传图片信息等资料，也可以对历史发布信息进行查询编辑修改，物品被失主领走后需要对相对应记录进行已领取操作。</w:t>
      </w:r>
    </w:p>
    <w:p w14:paraId="097AB0F3" w14:textId="77777777" w:rsidR="006F3027" w:rsidRPr="00A45053" w:rsidRDefault="006F3027" w:rsidP="00A45053">
      <w:pPr>
        <w:pStyle w:val="4"/>
        <w:spacing w:line="360" w:lineRule="auto"/>
        <w:rPr>
          <w:sz w:val="24"/>
          <w:szCs w:val="24"/>
        </w:rPr>
      </w:pPr>
      <w:bookmarkStart w:id="119" w:name="_Toc513218406"/>
      <w:commentRangeStart w:id="120"/>
      <w:r w:rsidRPr="00A45053">
        <w:rPr>
          <w:rFonts w:hint="eastAsia"/>
          <w:sz w:val="24"/>
          <w:szCs w:val="24"/>
        </w:rPr>
        <w:lastRenderedPageBreak/>
        <w:t>出租车辆监控</w:t>
      </w:r>
      <w:bookmarkEnd w:id="119"/>
    </w:p>
    <w:p w14:paraId="42E3207C" w14:textId="77777777" w:rsidR="006F3027" w:rsidRPr="00A45053" w:rsidRDefault="006F3027"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结合GPS功能模块对出租车辆进行实时定位监控。</w:t>
      </w:r>
      <w:commentRangeEnd w:id="120"/>
      <w:r w:rsidR="00FA7DAF">
        <w:rPr>
          <w:rStyle w:val="af2"/>
        </w:rPr>
        <w:commentReference w:id="120"/>
      </w:r>
    </w:p>
    <w:p w14:paraId="1E621675" w14:textId="77777777" w:rsidR="006F3027" w:rsidRPr="00A45053" w:rsidRDefault="006F3027" w:rsidP="00A45053">
      <w:pPr>
        <w:pStyle w:val="5"/>
        <w:spacing w:line="360" w:lineRule="auto"/>
        <w:rPr>
          <w:szCs w:val="24"/>
        </w:rPr>
      </w:pPr>
      <w:r w:rsidRPr="00A45053">
        <w:rPr>
          <w:rFonts w:hint="eastAsia"/>
          <w:szCs w:val="24"/>
        </w:rPr>
        <w:t>出租车辆定位</w:t>
      </w:r>
    </w:p>
    <w:p w14:paraId="34043F13" w14:textId="77777777" w:rsidR="006F3027" w:rsidRPr="00A45053" w:rsidRDefault="006F3027"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结合地图功能实时显示出租车辆的位置信息。</w:t>
      </w:r>
    </w:p>
    <w:p w14:paraId="21F49B10" w14:textId="77777777" w:rsidR="006F3027" w:rsidRPr="00A45053" w:rsidRDefault="006F3027" w:rsidP="00A45053">
      <w:pPr>
        <w:spacing w:line="360" w:lineRule="auto"/>
        <w:ind w:firstLineChars="200" w:firstLine="480"/>
        <w:rPr>
          <w:rFonts w:ascii="宋体" w:eastAsia="宋体" w:hAnsi="宋体"/>
          <w:sz w:val="24"/>
          <w:szCs w:val="24"/>
        </w:rPr>
      </w:pPr>
      <w:r w:rsidRPr="00A45053">
        <w:rPr>
          <w:rFonts w:ascii="宋体" w:eastAsia="宋体" w:hAnsi="宋体"/>
          <w:noProof/>
          <w:sz w:val="24"/>
          <w:szCs w:val="24"/>
        </w:rPr>
        <w:drawing>
          <wp:inline distT="0" distB="0" distL="114300" distR="114300" wp14:anchorId="64CBE438" wp14:editId="7CFF2031">
            <wp:extent cx="4333875" cy="3130550"/>
            <wp:effectExtent l="0" t="0" r="9525" b="12700"/>
            <wp:docPr id="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
                    <pic:cNvPicPr>
                      <a:picLocks noChangeAspect="1"/>
                    </pic:cNvPicPr>
                  </pic:nvPicPr>
                  <pic:blipFill>
                    <a:blip r:embed="rId72"/>
                    <a:stretch>
                      <a:fillRect/>
                    </a:stretch>
                  </pic:blipFill>
                  <pic:spPr>
                    <a:xfrm>
                      <a:off x="0" y="0"/>
                      <a:ext cx="4333875" cy="3130550"/>
                    </a:xfrm>
                    <a:prstGeom prst="rect">
                      <a:avLst/>
                    </a:prstGeom>
                    <a:noFill/>
                    <a:ln w="9525">
                      <a:noFill/>
                    </a:ln>
                  </pic:spPr>
                </pic:pic>
              </a:graphicData>
            </a:graphic>
          </wp:inline>
        </w:drawing>
      </w:r>
    </w:p>
    <w:p w14:paraId="3FED8283" w14:textId="77777777" w:rsidR="006F3027" w:rsidRPr="00A45053" w:rsidRDefault="006F3027" w:rsidP="00A45053">
      <w:pPr>
        <w:pStyle w:val="5"/>
        <w:spacing w:line="360" w:lineRule="auto"/>
        <w:rPr>
          <w:szCs w:val="24"/>
        </w:rPr>
      </w:pPr>
      <w:r w:rsidRPr="00A45053">
        <w:rPr>
          <w:rFonts w:hint="eastAsia"/>
          <w:szCs w:val="24"/>
        </w:rPr>
        <w:t>历史轨迹回放</w:t>
      </w:r>
    </w:p>
    <w:p w14:paraId="15B4C34B" w14:textId="77777777" w:rsidR="006F3027" w:rsidRPr="00A45053" w:rsidRDefault="006F3027" w:rsidP="00A45053">
      <w:pPr>
        <w:spacing w:line="360" w:lineRule="auto"/>
        <w:ind w:firstLine="480"/>
        <w:rPr>
          <w:rFonts w:ascii="宋体" w:eastAsia="宋体" w:hAnsi="宋体"/>
          <w:sz w:val="24"/>
          <w:szCs w:val="24"/>
        </w:rPr>
      </w:pPr>
      <w:r w:rsidRPr="00A45053">
        <w:rPr>
          <w:rFonts w:ascii="宋体" w:eastAsia="宋体" w:hAnsi="宋体" w:hint="eastAsia"/>
          <w:sz w:val="24"/>
          <w:szCs w:val="24"/>
        </w:rPr>
        <w:t>根据用户选取的起始时间、终止时间查询车辆在此范围内的移动轨迹。</w:t>
      </w:r>
    </w:p>
    <w:p w14:paraId="52B4D6B5" w14:textId="77777777" w:rsidR="006F3027" w:rsidRPr="00A45053" w:rsidRDefault="006F3027" w:rsidP="00A45053">
      <w:pPr>
        <w:spacing w:line="360" w:lineRule="auto"/>
        <w:ind w:firstLine="480"/>
        <w:rPr>
          <w:rFonts w:ascii="宋体" w:eastAsia="宋体" w:hAnsi="宋体"/>
          <w:sz w:val="24"/>
          <w:szCs w:val="24"/>
        </w:rPr>
      </w:pPr>
      <w:r w:rsidRPr="00A45053">
        <w:rPr>
          <w:rFonts w:ascii="宋体" w:eastAsia="宋体" w:hAnsi="宋体"/>
          <w:noProof/>
          <w:sz w:val="24"/>
          <w:szCs w:val="24"/>
        </w:rPr>
        <w:drawing>
          <wp:inline distT="0" distB="0" distL="0" distR="0" wp14:anchorId="6282EE8F" wp14:editId="5406E067">
            <wp:extent cx="4762500" cy="23717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8" cstate="print"/>
                    <a:stretch>
                      <a:fillRect/>
                    </a:stretch>
                  </pic:blipFill>
                  <pic:spPr>
                    <a:xfrm>
                      <a:off x="0" y="0"/>
                      <a:ext cx="4762500" cy="2371725"/>
                    </a:xfrm>
                    <a:prstGeom prst="rect">
                      <a:avLst/>
                    </a:prstGeom>
                  </pic:spPr>
                </pic:pic>
              </a:graphicData>
            </a:graphic>
          </wp:inline>
        </w:drawing>
      </w:r>
    </w:p>
    <w:p w14:paraId="7E9DBC03" w14:textId="77777777" w:rsidR="006F3027" w:rsidRPr="00A45053" w:rsidRDefault="006F3027" w:rsidP="00A45053">
      <w:pPr>
        <w:spacing w:line="360" w:lineRule="auto"/>
        <w:ind w:firstLineChars="200" w:firstLine="480"/>
        <w:rPr>
          <w:rFonts w:ascii="宋体" w:eastAsia="宋体" w:hAnsi="宋体" w:cs="宋体"/>
          <w:kern w:val="0"/>
          <w:sz w:val="24"/>
          <w:szCs w:val="24"/>
          <w:lang w:val="en"/>
        </w:rPr>
      </w:pPr>
      <w:r w:rsidRPr="00A45053">
        <w:rPr>
          <w:rFonts w:ascii="宋体" w:eastAsia="宋体" w:hAnsi="宋体" w:cs="宋体" w:hint="eastAsia"/>
          <w:kern w:val="0"/>
          <w:sz w:val="24"/>
          <w:szCs w:val="24"/>
          <w:lang w:val="en"/>
        </w:rPr>
        <w:lastRenderedPageBreak/>
        <w:t xml:space="preserve"> </w:t>
      </w:r>
    </w:p>
    <w:p w14:paraId="0442AC44" w14:textId="77777777" w:rsidR="006F3027" w:rsidRPr="00A45053" w:rsidRDefault="006F3027" w:rsidP="00A45053">
      <w:pPr>
        <w:pStyle w:val="2"/>
        <w:spacing w:line="360" w:lineRule="auto"/>
        <w:rPr>
          <w:sz w:val="24"/>
          <w:szCs w:val="24"/>
        </w:rPr>
      </w:pPr>
      <w:commentRangeStart w:id="121"/>
      <w:r w:rsidRPr="00A45053">
        <w:rPr>
          <w:rFonts w:hint="eastAsia"/>
          <w:sz w:val="24"/>
          <w:szCs w:val="24"/>
        </w:rPr>
        <w:t>公众</w:t>
      </w:r>
      <w:r w:rsidRPr="00A45053">
        <w:rPr>
          <w:sz w:val="24"/>
          <w:szCs w:val="24"/>
        </w:rPr>
        <w:t>服务</w:t>
      </w:r>
      <w:r w:rsidRPr="00A45053">
        <w:rPr>
          <w:rFonts w:hint="eastAsia"/>
          <w:sz w:val="24"/>
          <w:szCs w:val="24"/>
        </w:rPr>
        <w:t>平台</w:t>
      </w:r>
      <w:commentRangeEnd w:id="121"/>
      <w:r w:rsidR="00196AC2">
        <w:rPr>
          <w:rStyle w:val="af2"/>
          <w:rFonts w:asciiTheme="minorHAnsi" w:eastAsiaTheme="minorEastAsia" w:hAnsiTheme="minorHAnsi" w:cstheme="minorBidi"/>
          <w:b w:val="0"/>
          <w:bCs w:val="0"/>
        </w:rPr>
        <w:commentReference w:id="121"/>
      </w:r>
    </w:p>
    <w:p w14:paraId="0CD752D8" w14:textId="77777777" w:rsidR="00D52A5F" w:rsidRPr="00A45053" w:rsidRDefault="00D52A5F" w:rsidP="00A45053">
      <w:pPr>
        <w:pStyle w:val="3"/>
        <w:spacing w:line="360" w:lineRule="auto"/>
        <w:rPr>
          <w:sz w:val="24"/>
          <w:szCs w:val="24"/>
        </w:rPr>
      </w:pPr>
      <w:r w:rsidRPr="00A45053">
        <w:rPr>
          <w:rFonts w:hint="eastAsia"/>
          <w:sz w:val="24"/>
          <w:szCs w:val="24"/>
        </w:rPr>
        <w:t>交通信息</w:t>
      </w:r>
      <w:r w:rsidRPr="00A45053">
        <w:rPr>
          <w:sz w:val="24"/>
          <w:szCs w:val="24"/>
        </w:rPr>
        <w:t>服务系统</w:t>
      </w:r>
    </w:p>
    <w:p w14:paraId="3B91ED67" w14:textId="77777777" w:rsidR="00D52A5F" w:rsidRPr="00A45053" w:rsidRDefault="00D52A5F"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利用交通行业的各种信息资源及设施</w:t>
      </w:r>
      <w:r w:rsidRPr="00A45053">
        <w:rPr>
          <w:rFonts w:ascii="宋体" w:eastAsia="宋体" w:hAnsi="宋体" w:hint="eastAsia"/>
          <w:sz w:val="24"/>
          <w:szCs w:val="24"/>
        </w:rPr>
        <w:t>，</w:t>
      </w:r>
      <w:r w:rsidRPr="00A45053">
        <w:rPr>
          <w:rFonts w:ascii="宋体" w:eastAsia="宋体" w:hAnsi="宋体"/>
          <w:sz w:val="24"/>
          <w:szCs w:val="24"/>
        </w:rPr>
        <w:t>面向交通服务受众，构建一个全天候、全时域的交通服务系统，为公众提供交通服务，主要包含全方位多角度的信息服务、预订服务，所有与交通行业相关的服务信息都可以通过本系统实现，避免服务的割裂，信息的散乱。实时采集、汇总、统计、分析全区交通服务相关信息。</w:t>
      </w:r>
    </w:p>
    <w:p w14:paraId="684D6673" w14:textId="77777777" w:rsidR="00D52A5F" w:rsidRPr="00A45053" w:rsidRDefault="00D52A5F"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 xml:space="preserve">主要实现信息查询功能、交通诱导功能、服务预订功能、信息发布功能等四大功能。 </w:t>
      </w:r>
    </w:p>
    <w:p w14:paraId="7C604867" w14:textId="77777777" w:rsidR="00D52A5F" w:rsidRPr="00A45053" w:rsidRDefault="00D52A5F" w:rsidP="00A45053">
      <w:pPr>
        <w:pStyle w:val="4"/>
        <w:spacing w:line="360" w:lineRule="auto"/>
        <w:rPr>
          <w:sz w:val="24"/>
          <w:szCs w:val="24"/>
        </w:rPr>
      </w:pPr>
      <w:r w:rsidRPr="00A45053">
        <w:rPr>
          <w:rFonts w:hint="eastAsia"/>
          <w:sz w:val="24"/>
          <w:szCs w:val="24"/>
        </w:rPr>
        <w:t>信息查询</w:t>
      </w:r>
      <w:r w:rsidRPr="00A45053">
        <w:rPr>
          <w:sz w:val="24"/>
          <w:szCs w:val="24"/>
        </w:rPr>
        <w:t>功能</w:t>
      </w:r>
    </w:p>
    <w:p w14:paraId="14C69693" w14:textId="77777777" w:rsidR="00D52A5F" w:rsidRPr="00A45053" w:rsidRDefault="00D52A5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在公众信息查询服务方面，依托权威、全面的政府信息资源，基于地理信息系统，整合与交通服务公众服务有关的信息，统一提供</w:t>
      </w:r>
      <w:r w:rsidRPr="00A45053">
        <w:rPr>
          <w:rFonts w:ascii="宋体" w:eastAsia="宋体" w:hAnsi="宋体"/>
          <w:sz w:val="24"/>
          <w:szCs w:val="24"/>
        </w:rPr>
        <w:t>公交班次线路信息、交通出行信息、旅游客运信息、旅游包车信息、违章处罚信息、路况信息、公众投诉、行政许可等。在高级应用方面，通过公交服务和出租车服务相关系统提供公交出租车的定位信息，了解周边公交车和出租车的运营情况</w:t>
      </w:r>
      <w:r w:rsidRPr="00A45053">
        <w:rPr>
          <w:rFonts w:ascii="宋体" w:eastAsia="宋体" w:hAnsi="宋体" w:hint="eastAsia"/>
          <w:sz w:val="24"/>
          <w:szCs w:val="24"/>
        </w:rPr>
        <w:t>。</w:t>
      </w:r>
      <w:r w:rsidRPr="00A45053">
        <w:rPr>
          <w:rFonts w:ascii="宋体" w:eastAsia="宋体" w:hAnsi="宋体"/>
          <w:sz w:val="24"/>
          <w:szCs w:val="24"/>
        </w:rPr>
        <w:t>通过交通局即将建成的公路影像显示系统</w:t>
      </w:r>
      <w:r w:rsidRPr="00A45053">
        <w:rPr>
          <w:rFonts w:ascii="宋体" w:eastAsia="宋体" w:hAnsi="宋体" w:hint="eastAsia"/>
          <w:sz w:val="24"/>
          <w:szCs w:val="24"/>
        </w:rPr>
        <w:t>。</w:t>
      </w:r>
      <w:r w:rsidRPr="00A45053">
        <w:rPr>
          <w:rFonts w:ascii="宋体" w:eastAsia="宋体" w:hAnsi="宋体"/>
          <w:sz w:val="24"/>
          <w:szCs w:val="24"/>
        </w:rPr>
        <w:t>掌握公路沿线实时</w:t>
      </w:r>
      <w:r w:rsidRPr="00A45053">
        <w:rPr>
          <w:rFonts w:ascii="宋体" w:eastAsia="宋体" w:hAnsi="宋体" w:hint="eastAsia"/>
          <w:sz w:val="24"/>
          <w:szCs w:val="24"/>
        </w:rPr>
        <w:t>影</w:t>
      </w:r>
      <w:r w:rsidRPr="00A45053">
        <w:rPr>
          <w:rFonts w:ascii="宋体" w:eastAsia="宋体" w:hAnsi="宋体"/>
          <w:sz w:val="24"/>
          <w:szCs w:val="24"/>
        </w:rPr>
        <w:t>像，实时了解前方道路的实时影像，通过与覆盖停车场</w:t>
      </w:r>
      <w:r w:rsidRPr="00A45053">
        <w:rPr>
          <w:rFonts w:ascii="宋体" w:eastAsia="宋体" w:hAnsi="宋体" w:hint="eastAsia"/>
          <w:sz w:val="24"/>
          <w:szCs w:val="24"/>
        </w:rPr>
        <w:t>是</w:t>
      </w:r>
      <w:r w:rsidRPr="00A45053">
        <w:rPr>
          <w:rFonts w:ascii="宋体" w:eastAsia="宋体" w:hAnsi="宋体"/>
          <w:sz w:val="24"/>
          <w:szCs w:val="24"/>
        </w:rPr>
        <w:t>管理系统对接，实时了解周边停车场同车位信息，方便驾驶人员就近停车，减少乱停车现象。</w:t>
      </w:r>
    </w:p>
    <w:p w14:paraId="218B4252" w14:textId="77777777" w:rsidR="00D52A5F" w:rsidRPr="00A45053" w:rsidRDefault="00D52A5F" w:rsidP="00A45053">
      <w:pPr>
        <w:pStyle w:val="4"/>
        <w:spacing w:line="360" w:lineRule="auto"/>
        <w:rPr>
          <w:sz w:val="24"/>
          <w:szCs w:val="24"/>
        </w:rPr>
      </w:pPr>
      <w:r w:rsidRPr="00A45053">
        <w:rPr>
          <w:rFonts w:hint="eastAsia"/>
          <w:sz w:val="24"/>
          <w:szCs w:val="24"/>
        </w:rPr>
        <w:t>交通诱导功能</w:t>
      </w:r>
    </w:p>
    <w:p w14:paraId="767C111D" w14:textId="77777777" w:rsidR="00D52A5F" w:rsidRPr="00A45053" w:rsidRDefault="00D52A5F"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通过安装在道路主干线、繁忙拥堵路段等交通现场安装交通诱导屏、可变情报板、电子站牌等信息发布设备。并实现与电视、电台、</w:t>
      </w:r>
      <w:r w:rsidRPr="00A45053">
        <w:rPr>
          <w:rFonts w:ascii="宋体" w:eastAsia="宋体" w:hAnsi="宋体" w:hint="eastAsia"/>
          <w:sz w:val="24"/>
          <w:szCs w:val="24"/>
        </w:rPr>
        <w:t>网站、移动终端、交通广播、路侧广播、图文电视等媒介的准确对接，为交通参与者提供实时的路况、突发事件、施工、沿途气象、环境等信息，降低发生交通堵塞时间概率，对交通参与者进行诱导，使交通出行变得方便快捷。</w:t>
      </w:r>
    </w:p>
    <w:p w14:paraId="10A970C3" w14:textId="77777777" w:rsidR="00D52A5F" w:rsidRPr="00A45053" w:rsidRDefault="00D52A5F" w:rsidP="00A45053">
      <w:pPr>
        <w:pStyle w:val="4"/>
        <w:spacing w:line="360" w:lineRule="auto"/>
        <w:rPr>
          <w:sz w:val="24"/>
          <w:szCs w:val="24"/>
        </w:rPr>
      </w:pPr>
      <w:r w:rsidRPr="00A45053">
        <w:rPr>
          <w:rFonts w:hint="eastAsia"/>
          <w:sz w:val="24"/>
          <w:szCs w:val="24"/>
        </w:rPr>
        <w:lastRenderedPageBreak/>
        <w:t>服务</w:t>
      </w:r>
      <w:r w:rsidRPr="00A45053">
        <w:rPr>
          <w:sz w:val="24"/>
          <w:szCs w:val="24"/>
        </w:rPr>
        <w:t>预</w:t>
      </w:r>
      <w:r w:rsidRPr="00A45053">
        <w:rPr>
          <w:rFonts w:hint="eastAsia"/>
          <w:sz w:val="24"/>
          <w:szCs w:val="24"/>
        </w:rPr>
        <w:t>订</w:t>
      </w:r>
      <w:r w:rsidRPr="00A45053">
        <w:rPr>
          <w:sz w:val="24"/>
          <w:szCs w:val="24"/>
        </w:rPr>
        <w:t>功能</w:t>
      </w:r>
    </w:p>
    <w:p w14:paraId="4F57999E" w14:textId="77777777" w:rsidR="00D52A5F" w:rsidRPr="00A45053" w:rsidRDefault="00D52A5F"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 xml:space="preserve">实现与相关的联网售票系统、出租车智能服务系统的对接，结合交通局GIS平台,让公众了解出租车分布情况并实现出租车预订服务，了解实时票务情况并实现联网订票。 </w:t>
      </w:r>
    </w:p>
    <w:p w14:paraId="6EAD25C0" w14:textId="77777777" w:rsidR="00D52A5F" w:rsidRPr="00A45053" w:rsidRDefault="00D52A5F" w:rsidP="00A45053">
      <w:pPr>
        <w:pStyle w:val="4"/>
        <w:spacing w:line="360" w:lineRule="auto"/>
        <w:rPr>
          <w:sz w:val="24"/>
          <w:szCs w:val="24"/>
        </w:rPr>
      </w:pPr>
      <w:r w:rsidRPr="00A45053">
        <w:rPr>
          <w:rFonts w:hint="eastAsia"/>
          <w:sz w:val="24"/>
          <w:szCs w:val="24"/>
        </w:rPr>
        <w:t>信息发布功能</w:t>
      </w:r>
    </w:p>
    <w:p w14:paraId="038E3169" w14:textId="77777777" w:rsidR="00D52A5F" w:rsidRPr="00A45053" w:rsidRDefault="00D52A5F"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整合政府部门的各种信息发布渠道，包括网站、手机短信、客运</w:t>
      </w:r>
      <w:r w:rsidRPr="00A45053">
        <w:rPr>
          <w:rFonts w:ascii="宋体" w:eastAsia="宋体" w:hAnsi="宋体" w:hint="eastAsia"/>
          <w:sz w:val="24"/>
          <w:szCs w:val="24"/>
        </w:rPr>
        <w:t>场站大屏显示设备、气象信息发布平台、电视、广播等相关渠道，实现交通信息的发布。主要实现交通出行服务信息的采集、编辑、审核、发布和管理，同时实现对交通服务系统的信息导航，栏目管理，模板管理，媒体管理等功能。为交通参与者提供实时的路况、突发事件、施工、沿途气象、环境等信息，降低发生交通堵塞时间概率。</w:t>
      </w:r>
    </w:p>
    <w:p w14:paraId="010A49F6" w14:textId="77777777" w:rsidR="006F3027" w:rsidRPr="00A45053" w:rsidRDefault="006F3027" w:rsidP="00A45053">
      <w:pPr>
        <w:pStyle w:val="2"/>
        <w:spacing w:line="360" w:lineRule="auto"/>
        <w:rPr>
          <w:sz w:val="24"/>
          <w:szCs w:val="24"/>
        </w:rPr>
      </w:pPr>
      <w:r w:rsidRPr="00A45053">
        <w:rPr>
          <w:rFonts w:hint="eastAsia"/>
          <w:sz w:val="24"/>
          <w:szCs w:val="24"/>
        </w:rPr>
        <w:t>移动</w:t>
      </w:r>
      <w:r w:rsidRPr="00A45053">
        <w:rPr>
          <w:sz w:val="24"/>
          <w:szCs w:val="24"/>
        </w:rPr>
        <w:t>服务端</w:t>
      </w:r>
    </w:p>
    <w:p w14:paraId="02C41A6B" w14:textId="77777777" w:rsidR="00D52A5F" w:rsidRPr="00A45053" w:rsidRDefault="00D52A5F" w:rsidP="00A45053">
      <w:pPr>
        <w:pStyle w:val="3"/>
        <w:spacing w:line="360" w:lineRule="auto"/>
        <w:rPr>
          <w:sz w:val="24"/>
          <w:szCs w:val="24"/>
        </w:rPr>
      </w:pPr>
      <w:r w:rsidRPr="00A45053">
        <w:rPr>
          <w:rFonts w:hint="eastAsia"/>
          <w:sz w:val="24"/>
          <w:szCs w:val="24"/>
        </w:rPr>
        <w:t>智慧</w:t>
      </w:r>
      <w:r w:rsidRPr="00A45053">
        <w:rPr>
          <w:sz w:val="24"/>
          <w:szCs w:val="24"/>
        </w:rPr>
        <w:t>交通</w:t>
      </w:r>
      <w:r w:rsidRPr="00A45053">
        <w:rPr>
          <w:rFonts w:hint="eastAsia"/>
          <w:sz w:val="24"/>
          <w:szCs w:val="24"/>
        </w:rPr>
        <w:t>公众服务APP</w:t>
      </w:r>
    </w:p>
    <w:p w14:paraId="38362941" w14:textId="77777777" w:rsidR="00D52A5F" w:rsidRPr="00A45053" w:rsidRDefault="00D52A5F" w:rsidP="00A45053">
      <w:pPr>
        <w:pStyle w:val="4"/>
        <w:spacing w:line="360" w:lineRule="auto"/>
        <w:rPr>
          <w:sz w:val="24"/>
          <w:szCs w:val="24"/>
        </w:rPr>
      </w:pPr>
      <w:r w:rsidRPr="00A45053">
        <w:rPr>
          <w:rFonts w:hint="eastAsia"/>
          <w:sz w:val="24"/>
          <w:szCs w:val="24"/>
        </w:rPr>
        <w:t>用户注册</w:t>
      </w:r>
    </w:p>
    <w:p w14:paraId="10D9724D" w14:textId="77777777" w:rsidR="00D52A5F" w:rsidRPr="00A45053" w:rsidRDefault="00D52A5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用户需要在注册时填写自己的有效合法信息，例如身份证号，手机号，姓名等有效信息进行注册。</w:t>
      </w:r>
    </w:p>
    <w:p w14:paraId="0102AA60" w14:textId="77777777" w:rsidR="00D52A5F" w:rsidRPr="00A45053" w:rsidRDefault="00D52A5F" w:rsidP="00A45053">
      <w:pPr>
        <w:pStyle w:val="4"/>
        <w:spacing w:line="360" w:lineRule="auto"/>
        <w:rPr>
          <w:sz w:val="24"/>
          <w:szCs w:val="24"/>
        </w:rPr>
      </w:pPr>
      <w:r w:rsidRPr="00A45053">
        <w:rPr>
          <w:rFonts w:hint="eastAsia"/>
          <w:sz w:val="24"/>
          <w:szCs w:val="24"/>
        </w:rPr>
        <w:t>用户登陆</w:t>
      </w:r>
    </w:p>
    <w:p w14:paraId="5E4ED367" w14:textId="77777777" w:rsidR="00D52A5F" w:rsidRPr="00A45053" w:rsidRDefault="00D52A5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用户在登陆时需要输入自己的用户名以及密码成功以后方可登陆、失败则会有相应的错误提示信息。</w:t>
      </w:r>
    </w:p>
    <w:p w14:paraId="11110EE8" w14:textId="77777777" w:rsidR="00D52A5F" w:rsidRPr="00A45053" w:rsidRDefault="00D52A5F" w:rsidP="00A45053">
      <w:pPr>
        <w:pStyle w:val="4"/>
        <w:spacing w:line="360" w:lineRule="auto"/>
        <w:rPr>
          <w:sz w:val="24"/>
          <w:szCs w:val="24"/>
        </w:rPr>
      </w:pPr>
      <w:r w:rsidRPr="00A45053">
        <w:rPr>
          <w:rFonts w:hint="eastAsia"/>
          <w:sz w:val="24"/>
          <w:szCs w:val="24"/>
        </w:rPr>
        <w:t>公交来车预报</w:t>
      </w:r>
    </w:p>
    <w:p w14:paraId="56759C38" w14:textId="77777777" w:rsidR="00D52A5F" w:rsidRPr="00A45053" w:rsidRDefault="00D52A5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用户可以通过输入公交车辆线路名称，从而查询该线路公交车辆的到站情况，</w:t>
      </w:r>
      <w:r w:rsidRPr="00A45053">
        <w:rPr>
          <w:rFonts w:ascii="宋体" w:eastAsia="宋体" w:hAnsi="宋体" w:hint="eastAsia"/>
          <w:sz w:val="24"/>
          <w:szCs w:val="24"/>
        </w:rPr>
        <w:lastRenderedPageBreak/>
        <w:t>并通过公交站点路线图实时了解到公交车的来车预报。</w:t>
      </w:r>
    </w:p>
    <w:p w14:paraId="78F6E42F" w14:textId="77777777" w:rsidR="00D52A5F" w:rsidRPr="00A45053" w:rsidRDefault="00D52A5F" w:rsidP="00A45053">
      <w:pPr>
        <w:spacing w:line="360" w:lineRule="auto"/>
        <w:ind w:firstLine="480"/>
        <w:jc w:val="center"/>
        <w:rPr>
          <w:rFonts w:ascii="宋体" w:eastAsia="宋体" w:hAnsi="宋体"/>
          <w:sz w:val="24"/>
          <w:szCs w:val="24"/>
        </w:rPr>
      </w:pPr>
      <w:r w:rsidRPr="00A45053">
        <w:rPr>
          <w:rFonts w:ascii="宋体" w:eastAsia="宋体" w:hAnsi="宋体" w:hint="eastAsia"/>
          <w:noProof/>
          <w:sz w:val="24"/>
          <w:szCs w:val="24"/>
        </w:rPr>
        <w:drawing>
          <wp:inline distT="0" distB="0" distL="114300" distR="114300" wp14:anchorId="26DBC44F" wp14:editId="5806CBF6">
            <wp:extent cx="1828800" cy="3254044"/>
            <wp:effectExtent l="0" t="0" r="0" b="3810"/>
            <wp:docPr id="59" name="图片 59" descr="IMG_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0128"/>
                    <pic:cNvPicPr>
                      <a:picLocks noChangeAspect="1"/>
                    </pic:cNvPicPr>
                  </pic:nvPicPr>
                  <pic:blipFill>
                    <a:blip r:embed="rId73" cstate="print"/>
                    <a:stretch>
                      <a:fillRect/>
                    </a:stretch>
                  </pic:blipFill>
                  <pic:spPr>
                    <a:xfrm>
                      <a:off x="0" y="0"/>
                      <a:ext cx="1834860" cy="3264826"/>
                    </a:xfrm>
                    <a:prstGeom prst="rect">
                      <a:avLst/>
                    </a:prstGeom>
                  </pic:spPr>
                </pic:pic>
              </a:graphicData>
            </a:graphic>
          </wp:inline>
        </w:drawing>
      </w:r>
    </w:p>
    <w:p w14:paraId="329CE918" w14:textId="77777777" w:rsidR="00D52A5F" w:rsidRPr="00A45053" w:rsidRDefault="00D52A5F" w:rsidP="00A45053">
      <w:pPr>
        <w:pStyle w:val="4"/>
        <w:spacing w:line="360" w:lineRule="auto"/>
        <w:rPr>
          <w:sz w:val="24"/>
          <w:szCs w:val="24"/>
        </w:rPr>
      </w:pPr>
      <w:r w:rsidRPr="00A45053">
        <w:rPr>
          <w:rFonts w:hint="eastAsia"/>
          <w:sz w:val="24"/>
          <w:szCs w:val="24"/>
        </w:rPr>
        <w:t>公交换乘查询</w:t>
      </w:r>
    </w:p>
    <w:p w14:paraId="48A707AC" w14:textId="77777777" w:rsidR="00D52A5F" w:rsidRPr="00A45053" w:rsidRDefault="00D52A5F" w:rsidP="00A45053">
      <w:pPr>
        <w:spacing w:line="360" w:lineRule="auto"/>
        <w:ind w:firstLine="480"/>
        <w:rPr>
          <w:rFonts w:ascii="宋体" w:eastAsia="宋体" w:hAnsi="宋体"/>
          <w:sz w:val="24"/>
          <w:szCs w:val="24"/>
        </w:rPr>
      </w:pPr>
      <w:r w:rsidRPr="00A45053">
        <w:rPr>
          <w:rFonts w:ascii="宋体" w:eastAsia="宋体" w:hAnsi="宋体" w:hint="eastAsia"/>
          <w:sz w:val="24"/>
          <w:szCs w:val="24"/>
        </w:rPr>
        <w:t>用户通过输入起点和终点，系统会根据用户输入的内容给出最合适的公交换乘计划。用户点击某条换乘信息时可以查看到详细内容。</w:t>
      </w:r>
    </w:p>
    <w:p w14:paraId="4ADE360A" w14:textId="77777777" w:rsidR="00D52A5F" w:rsidRPr="00A45053" w:rsidRDefault="00D52A5F" w:rsidP="00A45053">
      <w:pPr>
        <w:spacing w:line="360" w:lineRule="auto"/>
        <w:jc w:val="center"/>
        <w:rPr>
          <w:rFonts w:ascii="宋体" w:eastAsia="宋体" w:hAnsi="宋体"/>
          <w:sz w:val="24"/>
          <w:szCs w:val="24"/>
        </w:rPr>
      </w:pPr>
      <w:r w:rsidRPr="00A45053">
        <w:rPr>
          <w:rFonts w:ascii="宋体" w:eastAsia="宋体" w:hAnsi="宋体"/>
          <w:noProof/>
          <w:sz w:val="24"/>
          <w:szCs w:val="24"/>
        </w:rPr>
        <w:drawing>
          <wp:inline distT="0" distB="0" distL="114300" distR="114300" wp14:anchorId="17CB7E3A" wp14:editId="74B63316">
            <wp:extent cx="1856245" cy="3298183"/>
            <wp:effectExtent l="0" t="0" r="0" b="0"/>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74"/>
                    <a:stretch>
                      <a:fillRect/>
                    </a:stretch>
                  </pic:blipFill>
                  <pic:spPr>
                    <a:xfrm>
                      <a:off x="0" y="0"/>
                      <a:ext cx="1861196" cy="3306981"/>
                    </a:xfrm>
                    <a:prstGeom prst="rect">
                      <a:avLst/>
                    </a:prstGeom>
                    <a:noFill/>
                    <a:ln w="9525">
                      <a:noFill/>
                    </a:ln>
                  </pic:spPr>
                </pic:pic>
              </a:graphicData>
            </a:graphic>
          </wp:inline>
        </w:drawing>
      </w:r>
    </w:p>
    <w:p w14:paraId="49CBEE55" w14:textId="77777777" w:rsidR="00D52A5F" w:rsidRPr="00A45053" w:rsidRDefault="00D52A5F" w:rsidP="00A45053">
      <w:pPr>
        <w:pStyle w:val="4"/>
        <w:spacing w:line="360" w:lineRule="auto"/>
        <w:rPr>
          <w:sz w:val="24"/>
          <w:szCs w:val="24"/>
        </w:rPr>
      </w:pPr>
      <w:r w:rsidRPr="00A45053">
        <w:rPr>
          <w:rFonts w:hint="eastAsia"/>
          <w:sz w:val="24"/>
          <w:szCs w:val="24"/>
        </w:rPr>
        <w:lastRenderedPageBreak/>
        <w:t>公交路线查询</w:t>
      </w:r>
    </w:p>
    <w:p w14:paraId="2F82FE68" w14:textId="77777777" w:rsidR="00D52A5F" w:rsidRPr="00A45053" w:rsidRDefault="00D52A5F" w:rsidP="00A45053">
      <w:pPr>
        <w:spacing w:line="360" w:lineRule="auto"/>
        <w:ind w:firstLine="420"/>
        <w:rPr>
          <w:rFonts w:ascii="宋体" w:eastAsia="宋体" w:hAnsi="宋体" w:cs="宋体"/>
          <w:sz w:val="24"/>
          <w:szCs w:val="24"/>
        </w:rPr>
      </w:pPr>
      <w:r w:rsidRPr="00A45053">
        <w:rPr>
          <w:rFonts w:ascii="宋体" w:eastAsia="宋体" w:hAnsi="宋体" w:hint="eastAsia"/>
          <w:sz w:val="24"/>
          <w:szCs w:val="24"/>
        </w:rPr>
        <w:t>用户可以在移动端查询各条公交线路</w:t>
      </w:r>
      <w:r w:rsidRPr="00A45053">
        <w:rPr>
          <w:rFonts w:ascii="宋体" w:eastAsia="宋体" w:hAnsi="宋体" w:cs="宋体" w:hint="eastAsia"/>
          <w:sz w:val="24"/>
          <w:szCs w:val="24"/>
        </w:rPr>
        <w:t>的起始站、经过的站点和终点站的信息。</w:t>
      </w:r>
    </w:p>
    <w:p w14:paraId="4F66B937" w14:textId="77777777" w:rsidR="00D52A5F" w:rsidRPr="00A45053" w:rsidRDefault="00D52A5F" w:rsidP="00A45053">
      <w:pPr>
        <w:widowControl/>
        <w:spacing w:line="360" w:lineRule="auto"/>
        <w:jc w:val="center"/>
        <w:rPr>
          <w:rFonts w:ascii="宋体" w:eastAsia="宋体" w:hAnsi="宋体"/>
          <w:sz w:val="24"/>
          <w:szCs w:val="24"/>
        </w:rPr>
      </w:pPr>
      <w:r w:rsidRPr="00A45053">
        <w:rPr>
          <w:rFonts w:ascii="宋体" w:eastAsia="宋体" w:hAnsi="宋体"/>
          <w:noProof/>
          <w:sz w:val="24"/>
          <w:szCs w:val="24"/>
        </w:rPr>
        <w:drawing>
          <wp:inline distT="0" distB="0" distL="114300" distR="114300" wp14:anchorId="0CD2BFCB" wp14:editId="0C147856">
            <wp:extent cx="1866265" cy="3314065"/>
            <wp:effectExtent l="0" t="0" r="635" b="63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75"/>
                    <a:stretch>
                      <a:fillRect/>
                    </a:stretch>
                  </pic:blipFill>
                  <pic:spPr>
                    <a:xfrm>
                      <a:off x="0" y="0"/>
                      <a:ext cx="1866265" cy="3314065"/>
                    </a:xfrm>
                    <a:prstGeom prst="rect">
                      <a:avLst/>
                    </a:prstGeom>
                    <a:noFill/>
                    <a:ln w="9525">
                      <a:noFill/>
                    </a:ln>
                  </pic:spPr>
                </pic:pic>
              </a:graphicData>
            </a:graphic>
          </wp:inline>
        </w:drawing>
      </w:r>
    </w:p>
    <w:p w14:paraId="32DC603A" w14:textId="77777777" w:rsidR="00D52A5F" w:rsidRPr="00A45053" w:rsidRDefault="00D52A5F" w:rsidP="00A45053">
      <w:pPr>
        <w:spacing w:line="360" w:lineRule="auto"/>
        <w:ind w:firstLine="480"/>
        <w:jc w:val="center"/>
        <w:rPr>
          <w:rFonts w:ascii="宋体" w:eastAsia="宋体" w:hAnsi="宋体"/>
          <w:sz w:val="24"/>
          <w:szCs w:val="24"/>
        </w:rPr>
      </w:pPr>
    </w:p>
    <w:p w14:paraId="4B646477" w14:textId="77777777" w:rsidR="00D52A5F" w:rsidRPr="00A45053" w:rsidRDefault="00D52A5F" w:rsidP="00A45053">
      <w:pPr>
        <w:spacing w:line="360" w:lineRule="auto"/>
        <w:ind w:firstLine="480"/>
        <w:rPr>
          <w:rFonts w:ascii="宋体" w:eastAsia="宋体" w:hAnsi="宋体"/>
          <w:sz w:val="24"/>
          <w:szCs w:val="24"/>
        </w:rPr>
      </w:pPr>
      <w:r w:rsidRPr="00A45053">
        <w:rPr>
          <w:rFonts w:ascii="宋体" w:eastAsia="宋体" w:hAnsi="宋体" w:hint="eastAsia"/>
          <w:sz w:val="24"/>
          <w:szCs w:val="24"/>
        </w:rPr>
        <w:t xml:space="preserve">                  </w:t>
      </w:r>
    </w:p>
    <w:p w14:paraId="656F0970" w14:textId="77777777" w:rsidR="00D52A5F" w:rsidRPr="00A45053" w:rsidRDefault="00D52A5F" w:rsidP="00A45053">
      <w:pPr>
        <w:pStyle w:val="4"/>
        <w:spacing w:line="360" w:lineRule="auto"/>
        <w:rPr>
          <w:sz w:val="24"/>
          <w:szCs w:val="24"/>
        </w:rPr>
      </w:pPr>
      <w:r w:rsidRPr="00A45053">
        <w:rPr>
          <w:rFonts w:hint="eastAsia"/>
          <w:sz w:val="24"/>
          <w:szCs w:val="24"/>
        </w:rPr>
        <w:t>公交站点查询</w:t>
      </w:r>
    </w:p>
    <w:p w14:paraId="6FC9F037" w14:textId="77777777" w:rsidR="00D52A5F" w:rsidRPr="00A45053" w:rsidRDefault="00D52A5F" w:rsidP="00A45053">
      <w:pPr>
        <w:spacing w:line="360" w:lineRule="auto"/>
        <w:ind w:firstLine="420"/>
        <w:rPr>
          <w:rFonts w:ascii="宋体" w:eastAsia="宋体" w:hAnsi="宋体" w:cs="宋体"/>
          <w:sz w:val="24"/>
          <w:szCs w:val="24"/>
        </w:rPr>
      </w:pPr>
      <w:r w:rsidRPr="00A45053">
        <w:rPr>
          <w:rFonts w:ascii="宋体" w:eastAsia="宋体" w:hAnsi="宋体" w:hint="eastAsia"/>
          <w:sz w:val="24"/>
          <w:szCs w:val="24"/>
        </w:rPr>
        <w:t>用户可以在移动端查询公交站点信息，查询站点后会显示经过此站点所有车辆线路信息。</w:t>
      </w:r>
    </w:p>
    <w:p w14:paraId="311168B7" w14:textId="77777777" w:rsidR="00D52A5F" w:rsidRPr="00A45053" w:rsidRDefault="00D52A5F" w:rsidP="00A45053">
      <w:pPr>
        <w:widowControl/>
        <w:spacing w:line="360" w:lineRule="auto"/>
        <w:jc w:val="center"/>
        <w:rPr>
          <w:rFonts w:ascii="宋体" w:eastAsia="宋体" w:hAnsi="宋体"/>
          <w:sz w:val="24"/>
          <w:szCs w:val="24"/>
        </w:rPr>
      </w:pPr>
      <w:bookmarkStart w:id="122" w:name="_GoBack"/>
      <w:r w:rsidRPr="00A45053">
        <w:rPr>
          <w:rFonts w:ascii="宋体" w:eastAsia="宋体" w:hAnsi="宋体"/>
          <w:noProof/>
          <w:sz w:val="24"/>
          <w:szCs w:val="24"/>
        </w:rPr>
        <w:lastRenderedPageBreak/>
        <w:drawing>
          <wp:inline distT="0" distB="0" distL="114300" distR="114300" wp14:anchorId="08592774" wp14:editId="5F4B470F">
            <wp:extent cx="2517140" cy="4276090"/>
            <wp:effectExtent l="0" t="0" r="16510" b="10160"/>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
                    <pic:cNvPicPr>
                      <a:picLocks noChangeAspect="1"/>
                    </pic:cNvPicPr>
                  </pic:nvPicPr>
                  <pic:blipFill>
                    <a:blip r:embed="rId76"/>
                    <a:srcRect l="51446" r="1369" b="6976"/>
                    <a:stretch>
                      <a:fillRect/>
                    </a:stretch>
                  </pic:blipFill>
                  <pic:spPr>
                    <a:xfrm>
                      <a:off x="0" y="0"/>
                      <a:ext cx="2517140" cy="4276090"/>
                    </a:xfrm>
                    <a:prstGeom prst="rect">
                      <a:avLst/>
                    </a:prstGeom>
                    <a:noFill/>
                    <a:ln w="9525">
                      <a:noFill/>
                    </a:ln>
                  </pic:spPr>
                </pic:pic>
              </a:graphicData>
            </a:graphic>
          </wp:inline>
        </w:drawing>
      </w:r>
      <w:bookmarkEnd w:id="122"/>
    </w:p>
    <w:p w14:paraId="03EAFC57" w14:textId="77777777" w:rsidR="00D52A5F" w:rsidRPr="00A45053" w:rsidRDefault="00D52A5F" w:rsidP="00A45053">
      <w:pPr>
        <w:pStyle w:val="4"/>
        <w:spacing w:line="360" w:lineRule="auto"/>
        <w:rPr>
          <w:sz w:val="24"/>
          <w:szCs w:val="24"/>
        </w:rPr>
      </w:pPr>
      <w:r w:rsidRPr="00A45053">
        <w:rPr>
          <w:rFonts w:hint="eastAsia"/>
          <w:sz w:val="24"/>
          <w:szCs w:val="24"/>
        </w:rPr>
        <w:t>路况施工信息</w:t>
      </w:r>
    </w:p>
    <w:p w14:paraId="68DF507F" w14:textId="77777777" w:rsidR="00D52A5F" w:rsidRPr="00A45053" w:rsidRDefault="00D52A5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通过</w:t>
      </w:r>
      <w:r w:rsidRPr="00A45053">
        <w:rPr>
          <w:rFonts w:ascii="宋体" w:eastAsia="宋体" w:hAnsi="宋体"/>
          <w:sz w:val="24"/>
          <w:szCs w:val="24"/>
        </w:rPr>
        <w:t>实时路况</w:t>
      </w:r>
      <w:r w:rsidRPr="00A45053">
        <w:rPr>
          <w:rFonts w:ascii="宋体" w:eastAsia="宋体" w:hAnsi="宋体" w:hint="eastAsia"/>
          <w:sz w:val="24"/>
          <w:szCs w:val="24"/>
        </w:rPr>
        <w:t>查看</w:t>
      </w:r>
      <w:r w:rsidRPr="00A45053">
        <w:rPr>
          <w:rFonts w:ascii="宋体" w:eastAsia="宋体" w:hAnsi="宋体"/>
          <w:sz w:val="24"/>
          <w:szCs w:val="24"/>
        </w:rPr>
        <w:t>区域内交通</w:t>
      </w:r>
      <w:r w:rsidRPr="00A45053">
        <w:rPr>
          <w:rFonts w:ascii="宋体" w:eastAsia="宋体" w:hAnsi="宋体" w:hint="eastAsia"/>
          <w:sz w:val="24"/>
          <w:szCs w:val="24"/>
        </w:rPr>
        <w:t>基本</w:t>
      </w:r>
      <w:r w:rsidRPr="00A45053">
        <w:rPr>
          <w:rFonts w:ascii="宋体" w:eastAsia="宋体" w:hAnsi="宋体"/>
          <w:sz w:val="24"/>
          <w:szCs w:val="24"/>
        </w:rPr>
        <w:t>路况，</w:t>
      </w:r>
      <w:r w:rsidRPr="00A45053">
        <w:rPr>
          <w:rFonts w:ascii="宋体" w:eastAsia="宋体" w:hAnsi="宋体" w:hint="eastAsia"/>
          <w:sz w:val="24"/>
          <w:szCs w:val="24"/>
        </w:rPr>
        <w:t>从而找到</w:t>
      </w:r>
      <w:r w:rsidRPr="00A45053">
        <w:rPr>
          <w:rFonts w:ascii="宋体" w:eastAsia="宋体" w:hAnsi="宋体"/>
          <w:sz w:val="24"/>
          <w:szCs w:val="24"/>
        </w:rPr>
        <w:t>最佳、最快捷的行驶路线，提高道路和车辆的使用效率。及时知晓道路实时路况可以方便广大群众，特别是车主用户出行路线的选择，避开</w:t>
      </w:r>
      <w:r w:rsidRPr="00A45053">
        <w:rPr>
          <w:rFonts w:ascii="宋体" w:eastAsia="宋体" w:hAnsi="宋体" w:hint="eastAsia"/>
          <w:sz w:val="24"/>
          <w:szCs w:val="24"/>
        </w:rPr>
        <w:t>修路施工</w:t>
      </w:r>
      <w:r w:rsidRPr="00A45053">
        <w:rPr>
          <w:rFonts w:ascii="宋体" w:eastAsia="宋体" w:hAnsi="宋体"/>
          <w:sz w:val="24"/>
          <w:szCs w:val="24"/>
        </w:rPr>
        <w:t>路段，节省时间，安全出行。</w:t>
      </w:r>
    </w:p>
    <w:p w14:paraId="5A200F7F" w14:textId="77777777" w:rsidR="00D52A5F" w:rsidRPr="00A45053" w:rsidRDefault="00D52A5F" w:rsidP="00A45053">
      <w:pPr>
        <w:pStyle w:val="4"/>
        <w:spacing w:line="360" w:lineRule="auto"/>
        <w:rPr>
          <w:sz w:val="24"/>
          <w:szCs w:val="24"/>
        </w:rPr>
      </w:pPr>
      <w:r w:rsidRPr="00A45053">
        <w:rPr>
          <w:rFonts w:hint="eastAsia"/>
          <w:sz w:val="24"/>
          <w:szCs w:val="24"/>
        </w:rPr>
        <w:t xml:space="preserve">路线出行规划 </w:t>
      </w:r>
    </w:p>
    <w:p w14:paraId="1AFF628A" w14:textId="77777777" w:rsidR="00D52A5F" w:rsidRPr="00A45053" w:rsidRDefault="00D52A5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根据用户给定的本次所输入的起点和终点，综合所经过道路上的通行情况，尽量避开高峰拥堵路段等其他情况给出行规划路线。并且结合地图功能给出大致的行车路线轨迹。</w:t>
      </w:r>
    </w:p>
    <w:p w14:paraId="52741515" w14:textId="77777777" w:rsidR="00D52A5F" w:rsidRPr="00A45053" w:rsidRDefault="00D52A5F" w:rsidP="00A45053">
      <w:pPr>
        <w:pStyle w:val="4"/>
        <w:spacing w:line="360" w:lineRule="auto"/>
        <w:rPr>
          <w:sz w:val="24"/>
          <w:szCs w:val="24"/>
        </w:rPr>
      </w:pPr>
      <w:r w:rsidRPr="00A45053">
        <w:rPr>
          <w:rFonts w:hint="eastAsia"/>
          <w:sz w:val="24"/>
          <w:szCs w:val="24"/>
        </w:rPr>
        <w:t>交通状况查询</w:t>
      </w:r>
    </w:p>
    <w:p w14:paraId="4A59B55F" w14:textId="77777777" w:rsidR="00D52A5F" w:rsidRPr="00A45053" w:rsidRDefault="00D52A5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遇到结冰、暴雨、大雾和大雪等天气状况时，及时发布道路相关警告，让司</w:t>
      </w:r>
      <w:r w:rsidRPr="00A45053">
        <w:rPr>
          <w:rFonts w:ascii="宋体" w:eastAsia="宋体" w:hAnsi="宋体" w:hint="eastAsia"/>
          <w:sz w:val="24"/>
          <w:szCs w:val="24"/>
        </w:rPr>
        <w:lastRenderedPageBreak/>
        <w:t>乘人员及时了解路况信息，如因天气或其他原因造成的汽车站关闭的情况，相关的关闭和开启信息也会及时推送到移动端。</w:t>
      </w:r>
    </w:p>
    <w:p w14:paraId="6E8FE92E" w14:textId="77777777" w:rsidR="00D52A5F" w:rsidRPr="00A45053" w:rsidRDefault="00D52A5F" w:rsidP="00A45053">
      <w:pPr>
        <w:pStyle w:val="4"/>
        <w:spacing w:line="360" w:lineRule="auto"/>
        <w:rPr>
          <w:sz w:val="24"/>
          <w:szCs w:val="24"/>
        </w:rPr>
      </w:pPr>
      <w:r w:rsidRPr="00A45053">
        <w:rPr>
          <w:rFonts w:hint="eastAsia"/>
          <w:sz w:val="24"/>
          <w:szCs w:val="24"/>
        </w:rPr>
        <w:t>失物招领</w:t>
      </w:r>
    </w:p>
    <w:p w14:paraId="21F18A97" w14:textId="77777777" w:rsidR="00D52A5F" w:rsidRPr="00A45053" w:rsidRDefault="00D52A5F" w:rsidP="00A45053">
      <w:pPr>
        <w:spacing w:line="360" w:lineRule="auto"/>
        <w:ind w:firstLine="420"/>
        <w:rPr>
          <w:rFonts w:ascii="宋体" w:eastAsia="宋体" w:hAnsi="宋体"/>
          <w:sz w:val="24"/>
          <w:szCs w:val="24"/>
        </w:rPr>
      </w:pPr>
      <w:r w:rsidRPr="00A45053">
        <w:rPr>
          <w:rFonts w:ascii="宋体" w:eastAsia="宋体" w:hAnsi="宋体" w:hint="eastAsia"/>
          <w:sz w:val="24"/>
          <w:szCs w:val="24"/>
        </w:rPr>
        <w:t>如有乘客在公交车，出租车或客运车上遗失了物品，可以在移动端浏览丢失物品的展示信息，以便及时联系失主。</w:t>
      </w:r>
    </w:p>
    <w:p w14:paraId="4A5E8684" w14:textId="77777777" w:rsidR="00D52A5F" w:rsidRPr="00A45053" w:rsidRDefault="00D52A5F" w:rsidP="00A45053">
      <w:pPr>
        <w:pStyle w:val="4"/>
        <w:spacing w:line="360" w:lineRule="auto"/>
        <w:rPr>
          <w:sz w:val="24"/>
          <w:szCs w:val="24"/>
        </w:rPr>
      </w:pPr>
      <w:r w:rsidRPr="00A45053">
        <w:rPr>
          <w:rFonts w:hint="eastAsia"/>
          <w:sz w:val="24"/>
          <w:szCs w:val="24"/>
        </w:rPr>
        <w:t>办事指南</w:t>
      </w:r>
    </w:p>
    <w:p w14:paraId="275B509E" w14:textId="77777777" w:rsidR="00D52A5F" w:rsidRPr="00A45053" w:rsidRDefault="00D52A5F" w:rsidP="00A45053">
      <w:pPr>
        <w:spacing w:line="360" w:lineRule="auto"/>
        <w:ind w:firstLine="420"/>
        <w:rPr>
          <w:rFonts w:ascii="宋体" w:eastAsia="宋体" w:hAnsi="宋体"/>
          <w:sz w:val="24"/>
          <w:szCs w:val="24"/>
        </w:rPr>
      </w:pPr>
      <w:r w:rsidRPr="00A45053">
        <w:rPr>
          <w:rFonts w:ascii="宋体" w:eastAsia="宋体" w:hAnsi="宋体" w:hint="eastAsia"/>
          <w:sz w:val="24"/>
          <w:szCs w:val="24"/>
        </w:rPr>
        <w:t>用户可以浏览交通局相关业务办事指南。</w:t>
      </w:r>
    </w:p>
    <w:p w14:paraId="75308EFE" w14:textId="77777777" w:rsidR="00D52A5F" w:rsidRPr="00A45053" w:rsidRDefault="003E3ECA" w:rsidP="00A45053">
      <w:pPr>
        <w:pStyle w:val="4"/>
        <w:spacing w:line="360" w:lineRule="auto"/>
        <w:rPr>
          <w:sz w:val="24"/>
          <w:szCs w:val="24"/>
        </w:rPr>
      </w:pPr>
      <w:r w:rsidRPr="00A45053">
        <w:rPr>
          <w:rFonts w:hint="eastAsia"/>
          <w:sz w:val="24"/>
          <w:szCs w:val="24"/>
        </w:rPr>
        <w:t>意见</w:t>
      </w:r>
      <w:r w:rsidR="00D52A5F" w:rsidRPr="00A45053">
        <w:rPr>
          <w:rFonts w:hint="eastAsia"/>
          <w:sz w:val="24"/>
          <w:szCs w:val="24"/>
        </w:rPr>
        <w:t>建议</w:t>
      </w:r>
    </w:p>
    <w:p w14:paraId="62EA9F0E" w14:textId="77777777" w:rsidR="00D52A5F" w:rsidRPr="00A45053" w:rsidRDefault="00D52A5F" w:rsidP="00A45053">
      <w:pPr>
        <w:spacing w:line="360" w:lineRule="auto"/>
        <w:ind w:firstLine="420"/>
        <w:rPr>
          <w:rFonts w:ascii="宋体" w:eastAsia="宋体" w:hAnsi="宋体"/>
          <w:sz w:val="24"/>
          <w:szCs w:val="24"/>
        </w:rPr>
      </w:pPr>
      <w:r w:rsidRPr="00A45053">
        <w:rPr>
          <w:rFonts w:ascii="宋体" w:eastAsia="宋体" w:hAnsi="宋体" w:hint="eastAsia"/>
          <w:sz w:val="24"/>
          <w:szCs w:val="24"/>
        </w:rPr>
        <w:t>用户可以对公交车辆或出租车辆的不合理行为进行投诉，也可以提出合理的意见。</w:t>
      </w:r>
    </w:p>
    <w:p w14:paraId="5DE4D4CB" w14:textId="77777777" w:rsidR="00D52A5F" w:rsidRPr="00A45053" w:rsidRDefault="00D52A5F" w:rsidP="00A45053">
      <w:pPr>
        <w:spacing w:line="360" w:lineRule="auto"/>
        <w:ind w:firstLine="420"/>
        <w:rPr>
          <w:rFonts w:ascii="宋体" w:eastAsia="宋体" w:hAnsi="宋体"/>
          <w:sz w:val="24"/>
          <w:szCs w:val="24"/>
        </w:rPr>
      </w:pPr>
      <w:r w:rsidRPr="00A45053">
        <w:rPr>
          <w:rFonts w:ascii="宋体" w:eastAsia="宋体" w:hAnsi="宋体" w:hint="eastAsia"/>
          <w:sz w:val="24"/>
          <w:szCs w:val="24"/>
        </w:rPr>
        <w:t>可以分类别（车站、驾校、公交车等单位）进行投诉。</w:t>
      </w:r>
    </w:p>
    <w:p w14:paraId="2EC4617D" w14:textId="77777777" w:rsidR="00D52A5F" w:rsidRPr="00A45053" w:rsidRDefault="00D52A5F" w:rsidP="00A45053">
      <w:pPr>
        <w:pStyle w:val="3"/>
        <w:spacing w:line="360" w:lineRule="auto"/>
        <w:rPr>
          <w:sz w:val="24"/>
          <w:szCs w:val="24"/>
        </w:rPr>
      </w:pPr>
      <w:r w:rsidRPr="00A45053">
        <w:rPr>
          <w:rFonts w:hint="eastAsia"/>
          <w:sz w:val="24"/>
          <w:szCs w:val="24"/>
        </w:rPr>
        <w:t>智慧</w:t>
      </w:r>
      <w:r w:rsidRPr="00A45053">
        <w:rPr>
          <w:sz w:val="24"/>
          <w:szCs w:val="24"/>
        </w:rPr>
        <w:t>交通</w:t>
      </w:r>
      <w:r w:rsidRPr="00A45053">
        <w:rPr>
          <w:rFonts w:hint="eastAsia"/>
          <w:sz w:val="24"/>
          <w:szCs w:val="24"/>
        </w:rPr>
        <w:t>路政监督APP</w:t>
      </w:r>
    </w:p>
    <w:p w14:paraId="3EDCC7E9" w14:textId="77777777" w:rsidR="00D52A5F" w:rsidRPr="00A45053" w:rsidRDefault="00D52A5F" w:rsidP="00A45053">
      <w:pPr>
        <w:pStyle w:val="4"/>
        <w:spacing w:line="360" w:lineRule="auto"/>
        <w:rPr>
          <w:sz w:val="24"/>
          <w:szCs w:val="24"/>
        </w:rPr>
      </w:pPr>
      <w:r w:rsidRPr="00A45053">
        <w:rPr>
          <w:rFonts w:hint="eastAsia"/>
          <w:sz w:val="24"/>
          <w:szCs w:val="24"/>
        </w:rPr>
        <w:t>用户注册</w:t>
      </w:r>
    </w:p>
    <w:p w14:paraId="36EE04C5" w14:textId="77777777" w:rsidR="00D52A5F" w:rsidRPr="00A45053" w:rsidRDefault="00D52A5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进入</w:t>
      </w:r>
      <w:r w:rsidRPr="00A45053">
        <w:rPr>
          <w:rFonts w:ascii="宋体" w:eastAsia="宋体" w:hAnsi="宋体"/>
          <w:sz w:val="24"/>
          <w:szCs w:val="24"/>
        </w:rPr>
        <w:t>注册界面，</w:t>
      </w:r>
      <w:r w:rsidRPr="00A45053">
        <w:rPr>
          <w:rFonts w:ascii="宋体" w:eastAsia="宋体" w:hAnsi="宋体" w:hint="eastAsia"/>
          <w:sz w:val="24"/>
          <w:szCs w:val="24"/>
        </w:rPr>
        <w:t>进行</w:t>
      </w:r>
      <w:r w:rsidRPr="00A45053">
        <w:rPr>
          <w:rFonts w:ascii="宋体" w:eastAsia="宋体" w:hAnsi="宋体"/>
          <w:sz w:val="24"/>
          <w:szCs w:val="24"/>
        </w:rPr>
        <w:t>账号注册</w:t>
      </w:r>
      <w:r w:rsidRPr="00A45053">
        <w:rPr>
          <w:rFonts w:ascii="宋体" w:eastAsia="宋体" w:hAnsi="宋体" w:hint="eastAsia"/>
          <w:sz w:val="24"/>
          <w:szCs w:val="24"/>
        </w:rPr>
        <w:t>。</w:t>
      </w:r>
      <w:r w:rsidRPr="00A45053">
        <w:rPr>
          <w:rFonts w:ascii="宋体" w:eastAsia="宋体" w:hAnsi="宋体"/>
          <w:sz w:val="24"/>
          <w:szCs w:val="24"/>
        </w:rPr>
        <w:t>填写</w:t>
      </w:r>
      <w:r w:rsidRPr="00A45053">
        <w:rPr>
          <w:rFonts w:ascii="宋体" w:eastAsia="宋体" w:hAnsi="宋体" w:hint="eastAsia"/>
          <w:sz w:val="24"/>
          <w:szCs w:val="24"/>
        </w:rPr>
        <w:t>账号</w:t>
      </w:r>
      <w:r w:rsidRPr="00A45053">
        <w:rPr>
          <w:rFonts w:ascii="宋体" w:eastAsia="宋体" w:hAnsi="宋体"/>
          <w:sz w:val="24"/>
          <w:szCs w:val="24"/>
        </w:rPr>
        <w:t>、密码、公司名称</w:t>
      </w:r>
      <w:r w:rsidRPr="00A45053">
        <w:rPr>
          <w:rFonts w:ascii="宋体" w:eastAsia="宋体" w:hAnsi="宋体" w:hint="eastAsia"/>
          <w:sz w:val="24"/>
          <w:szCs w:val="24"/>
        </w:rPr>
        <w:t>等有效合法信息</w:t>
      </w:r>
      <w:r w:rsidRPr="00A45053">
        <w:rPr>
          <w:rFonts w:ascii="宋体" w:eastAsia="宋体" w:hAnsi="宋体"/>
          <w:sz w:val="24"/>
          <w:szCs w:val="24"/>
        </w:rPr>
        <w:t>，并上传法人的身份证照片以及</w:t>
      </w:r>
      <w:r w:rsidRPr="00A45053">
        <w:rPr>
          <w:rFonts w:ascii="宋体" w:eastAsia="宋体" w:hAnsi="宋体" w:hint="eastAsia"/>
          <w:sz w:val="24"/>
          <w:szCs w:val="24"/>
        </w:rPr>
        <w:t>其他有效证件照片信息，经相关人员审核通过后方可注册成功。</w:t>
      </w:r>
    </w:p>
    <w:p w14:paraId="6439CC36" w14:textId="77777777" w:rsidR="00D52A5F" w:rsidRPr="00A45053" w:rsidRDefault="00D52A5F" w:rsidP="00A45053">
      <w:pPr>
        <w:spacing w:line="360" w:lineRule="auto"/>
        <w:jc w:val="center"/>
        <w:rPr>
          <w:rFonts w:ascii="宋体" w:eastAsia="宋体" w:hAnsi="宋体"/>
          <w:sz w:val="24"/>
          <w:szCs w:val="24"/>
        </w:rPr>
      </w:pPr>
      <w:r w:rsidRPr="00A45053">
        <w:rPr>
          <w:rFonts w:ascii="宋体" w:eastAsia="宋体" w:hAnsi="宋体"/>
          <w:noProof/>
          <w:sz w:val="24"/>
          <w:szCs w:val="24"/>
        </w:rPr>
        <w:lastRenderedPageBreak/>
        <w:drawing>
          <wp:inline distT="0" distB="0" distL="0" distR="0" wp14:anchorId="65F1F3F2" wp14:editId="0E288187">
            <wp:extent cx="1763395" cy="3272155"/>
            <wp:effectExtent l="0" t="0" r="8255"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7" cstate="print"/>
                    <a:stretch>
                      <a:fillRect/>
                    </a:stretch>
                  </pic:blipFill>
                  <pic:spPr>
                    <a:xfrm>
                      <a:off x="0" y="0"/>
                      <a:ext cx="1799108" cy="3338551"/>
                    </a:xfrm>
                    <a:prstGeom prst="rect">
                      <a:avLst/>
                    </a:prstGeom>
                  </pic:spPr>
                </pic:pic>
              </a:graphicData>
            </a:graphic>
          </wp:inline>
        </w:drawing>
      </w:r>
      <w:r w:rsidRPr="00A45053">
        <w:rPr>
          <w:rFonts w:ascii="宋体" w:eastAsia="宋体" w:hAnsi="宋体"/>
          <w:sz w:val="24"/>
          <w:szCs w:val="24"/>
        </w:rPr>
        <w:t xml:space="preserve"> </w:t>
      </w:r>
      <w:r w:rsidRPr="00A45053">
        <w:rPr>
          <w:rFonts w:ascii="宋体" w:eastAsia="宋体" w:hAnsi="宋体" w:hint="eastAsia"/>
          <w:noProof/>
          <w:sz w:val="24"/>
          <w:szCs w:val="24"/>
        </w:rPr>
        <w:drawing>
          <wp:inline distT="0" distB="0" distL="0" distR="0" wp14:anchorId="42FDE020" wp14:editId="208BFB6D">
            <wp:extent cx="1225550" cy="3267075"/>
            <wp:effectExtent l="0" t="0" r="1270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43601" cy="3315160"/>
                    </a:xfrm>
                    <a:prstGeom prst="rect">
                      <a:avLst/>
                    </a:prstGeom>
                  </pic:spPr>
                </pic:pic>
              </a:graphicData>
            </a:graphic>
          </wp:inline>
        </w:drawing>
      </w:r>
      <w:r w:rsidRPr="00A45053">
        <w:rPr>
          <w:rFonts w:ascii="宋体" w:eastAsia="宋体" w:hAnsi="宋体"/>
          <w:sz w:val="24"/>
          <w:szCs w:val="24"/>
        </w:rPr>
        <w:t xml:space="preserve"> </w:t>
      </w:r>
      <w:r w:rsidRPr="00A45053">
        <w:rPr>
          <w:rFonts w:ascii="宋体" w:eastAsia="宋体" w:hAnsi="宋体"/>
          <w:noProof/>
          <w:sz w:val="24"/>
          <w:szCs w:val="24"/>
        </w:rPr>
        <w:drawing>
          <wp:inline distT="0" distB="0" distL="0" distR="0" wp14:anchorId="3539493C" wp14:editId="71BB44F5">
            <wp:extent cx="1843405" cy="3267710"/>
            <wp:effectExtent l="0" t="0" r="444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9" cstate="print"/>
                    <a:stretch>
                      <a:fillRect/>
                    </a:stretch>
                  </pic:blipFill>
                  <pic:spPr>
                    <a:xfrm>
                      <a:off x="0" y="0"/>
                      <a:ext cx="1851106" cy="3281505"/>
                    </a:xfrm>
                    <a:prstGeom prst="rect">
                      <a:avLst/>
                    </a:prstGeom>
                  </pic:spPr>
                </pic:pic>
              </a:graphicData>
            </a:graphic>
          </wp:inline>
        </w:drawing>
      </w:r>
    </w:p>
    <w:p w14:paraId="185C1ADF" w14:textId="77777777" w:rsidR="00D52A5F" w:rsidRPr="00A45053" w:rsidRDefault="00D52A5F" w:rsidP="00A45053">
      <w:pPr>
        <w:pStyle w:val="4"/>
        <w:spacing w:line="360" w:lineRule="auto"/>
        <w:rPr>
          <w:sz w:val="24"/>
          <w:szCs w:val="24"/>
        </w:rPr>
      </w:pPr>
      <w:r w:rsidRPr="00A45053">
        <w:rPr>
          <w:rFonts w:hint="eastAsia"/>
          <w:sz w:val="24"/>
          <w:szCs w:val="24"/>
        </w:rPr>
        <w:t>用户登陆</w:t>
      </w:r>
    </w:p>
    <w:p w14:paraId="207F9C07" w14:textId="56B32279" w:rsidR="00D52A5F" w:rsidRPr="00A45053" w:rsidRDefault="00D52A5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如果是已注册的</w:t>
      </w:r>
      <w:del w:id="123" w:author="952295572@qq.com [7]" w:date="2018-10-23T10:40:00Z">
        <w:r w:rsidRPr="00A45053" w:rsidDel="00D1565C">
          <w:rPr>
            <w:rFonts w:ascii="宋体" w:eastAsia="宋体" w:hAnsi="宋体" w:hint="eastAsia"/>
            <w:sz w:val="24"/>
            <w:szCs w:val="24"/>
          </w:rPr>
          <w:delText>货主人员</w:delText>
        </w:r>
      </w:del>
      <w:r w:rsidRPr="00A45053">
        <w:rPr>
          <w:rFonts w:ascii="宋体" w:eastAsia="宋体" w:hAnsi="宋体" w:hint="eastAsia"/>
          <w:sz w:val="24"/>
          <w:szCs w:val="24"/>
        </w:rPr>
        <w:t>填写自己的帐号，密码等有效信息直接登陆，并且在发生错误时会有相应的错误信息提示。</w:t>
      </w:r>
    </w:p>
    <w:p w14:paraId="5A91892A" w14:textId="77777777" w:rsidR="00D52A5F" w:rsidRPr="00A45053" w:rsidRDefault="00D52A5F" w:rsidP="00A45053">
      <w:pPr>
        <w:pStyle w:val="4"/>
        <w:spacing w:line="360" w:lineRule="auto"/>
        <w:rPr>
          <w:sz w:val="24"/>
          <w:szCs w:val="24"/>
        </w:rPr>
      </w:pPr>
      <w:r w:rsidRPr="00A45053">
        <w:rPr>
          <w:rFonts w:hint="eastAsia"/>
          <w:sz w:val="24"/>
          <w:szCs w:val="24"/>
        </w:rPr>
        <w:t>数据查询</w:t>
      </w:r>
    </w:p>
    <w:p w14:paraId="1C47FB2F" w14:textId="313E52BA" w:rsidR="00D52A5F" w:rsidRPr="00A45053" w:rsidRDefault="00D52A5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浏览昌乐县全部道路管理承包企业的数据信息，用户也可以按照种类进行查询，也可以按照名称</w:t>
      </w:r>
      <w:del w:id="124" w:author="952295572@qq.com [7]" w:date="2018-10-23T10:42:00Z">
        <w:r w:rsidRPr="00A45053" w:rsidDel="00D1565C">
          <w:rPr>
            <w:rFonts w:ascii="宋体" w:eastAsia="宋体" w:hAnsi="宋体" w:hint="eastAsia"/>
            <w:sz w:val="24"/>
            <w:szCs w:val="24"/>
          </w:rPr>
          <w:delText>、或者诚信等级</w:delText>
        </w:r>
      </w:del>
      <w:r w:rsidRPr="00A45053">
        <w:rPr>
          <w:rFonts w:ascii="宋体" w:eastAsia="宋体" w:hAnsi="宋体" w:hint="eastAsia"/>
          <w:sz w:val="24"/>
          <w:szCs w:val="24"/>
        </w:rPr>
        <w:t>进行查询，可以显示该企业的详细信息，例如企业所拥有的工作人员的个数，每个工作人员的个人信息等。</w:t>
      </w:r>
    </w:p>
    <w:p w14:paraId="107BF545" w14:textId="77777777" w:rsidR="00D52A5F" w:rsidRPr="00A45053" w:rsidRDefault="00D52A5F" w:rsidP="00A45053">
      <w:pPr>
        <w:pStyle w:val="4"/>
        <w:spacing w:line="360" w:lineRule="auto"/>
        <w:rPr>
          <w:sz w:val="24"/>
          <w:szCs w:val="24"/>
        </w:rPr>
      </w:pPr>
      <w:r w:rsidRPr="00A45053">
        <w:rPr>
          <w:rFonts w:hint="eastAsia"/>
          <w:sz w:val="24"/>
          <w:szCs w:val="24"/>
        </w:rPr>
        <w:t>损毁上报</w:t>
      </w:r>
    </w:p>
    <w:p w14:paraId="7E7D1E92" w14:textId="77777777" w:rsidR="00D52A5F" w:rsidRPr="00A45053" w:rsidRDefault="00D52A5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当发现道路设施有损毁情况时，巡逻人员可以对损坏点进行拍照上传，填写相应的记录。</w:t>
      </w:r>
    </w:p>
    <w:p w14:paraId="210AC452" w14:textId="77777777" w:rsidR="00D52A5F" w:rsidRPr="00A45053" w:rsidRDefault="00D52A5F" w:rsidP="00A45053">
      <w:pPr>
        <w:pStyle w:val="4"/>
        <w:spacing w:line="360" w:lineRule="auto"/>
        <w:rPr>
          <w:sz w:val="24"/>
          <w:szCs w:val="24"/>
        </w:rPr>
      </w:pPr>
      <w:r w:rsidRPr="00A45053">
        <w:rPr>
          <w:rFonts w:hint="eastAsia"/>
          <w:sz w:val="24"/>
          <w:szCs w:val="24"/>
        </w:rPr>
        <w:t>检查上报</w:t>
      </w:r>
    </w:p>
    <w:p w14:paraId="351A4C3D" w14:textId="77777777" w:rsidR="00D52A5F" w:rsidRPr="00A45053" w:rsidRDefault="00D52A5F"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对已上报的损毁点进行检查，巡逻人员可以对该点进行拍照上传，填写相应</w:t>
      </w:r>
      <w:r w:rsidRPr="00A45053">
        <w:rPr>
          <w:rFonts w:ascii="宋体" w:eastAsia="宋体" w:hAnsi="宋体" w:hint="eastAsia"/>
          <w:sz w:val="24"/>
          <w:szCs w:val="24"/>
        </w:rPr>
        <w:lastRenderedPageBreak/>
        <w:t>的记录。</w:t>
      </w:r>
    </w:p>
    <w:p w14:paraId="4CEBA0D1" w14:textId="77777777" w:rsidR="00D52A5F" w:rsidRPr="00A45053" w:rsidRDefault="00D52A5F" w:rsidP="00A45053">
      <w:pPr>
        <w:pStyle w:val="3"/>
        <w:spacing w:line="360" w:lineRule="auto"/>
        <w:rPr>
          <w:sz w:val="24"/>
          <w:szCs w:val="24"/>
        </w:rPr>
      </w:pPr>
      <w:r w:rsidRPr="00A45053">
        <w:rPr>
          <w:rFonts w:hint="eastAsia"/>
          <w:sz w:val="24"/>
          <w:szCs w:val="24"/>
        </w:rPr>
        <w:t>智慧</w:t>
      </w:r>
      <w:r w:rsidRPr="00A45053">
        <w:rPr>
          <w:sz w:val="24"/>
          <w:szCs w:val="24"/>
        </w:rPr>
        <w:t>交通</w:t>
      </w:r>
      <w:r w:rsidR="002C7293" w:rsidRPr="00A45053">
        <w:rPr>
          <w:rFonts w:hint="eastAsia"/>
          <w:sz w:val="24"/>
          <w:szCs w:val="24"/>
        </w:rPr>
        <w:t>农村物流</w:t>
      </w:r>
      <w:r w:rsidRPr="00A45053">
        <w:rPr>
          <w:sz w:val="24"/>
          <w:szCs w:val="24"/>
        </w:rPr>
        <w:t>APP</w:t>
      </w:r>
    </w:p>
    <w:p w14:paraId="068557E8" w14:textId="77777777" w:rsidR="002C7293" w:rsidRPr="00A45053" w:rsidRDefault="002C7293"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昌乐县物流行业处于成长期，单一物流服务已经无法满足市场需求，未来主要产业特征将向集约化、专业化规模化方向发展。但是目前来看昌乐县物流业务总体发展水平仍处于全国中等，物流业面临诸多严峻挑战，粗放的经营模式未能根本改变、物流行业信息孤岛现象较为突出，各种运输方式的互联互通存在瓶颈。公路货源配货难，实载效率低，社会物流成本居高不下，城乡物流配送集约化成都低，运作方式较为落后，“最后一公里”的问题难以解决。昌乐县各级政府和相关职能部门针对物流行业的决策规划布局主要依靠决策者的经验，缺乏系统性的数据支持，导致行业决策盲点多、难度高、风险打，科学性有待提高。</w:t>
      </w:r>
    </w:p>
    <w:p w14:paraId="448A1AED" w14:textId="77777777" w:rsidR="0040718A" w:rsidRPr="00A45053" w:rsidRDefault="002C7293"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为了解决以上问题建议建设覆盖全昌乐县区域的以供需对接为主要目标的智能物流管理系统，结局信息孤岛和信息不对成问题，提高行业集约化程度和诚信水平。该系统分为以下几大模块：</w:t>
      </w:r>
    </w:p>
    <w:p w14:paraId="0137C00E" w14:textId="77777777" w:rsidR="0040718A" w:rsidRPr="00A45053" w:rsidRDefault="0040718A" w:rsidP="00A45053">
      <w:pPr>
        <w:pStyle w:val="4"/>
        <w:spacing w:line="360" w:lineRule="auto"/>
        <w:rPr>
          <w:sz w:val="24"/>
          <w:szCs w:val="24"/>
        </w:rPr>
      </w:pPr>
      <w:r w:rsidRPr="00A45053">
        <w:rPr>
          <w:rFonts w:hint="eastAsia"/>
          <w:sz w:val="24"/>
          <w:szCs w:val="24"/>
        </w:rPr>
        <w:t>供需信息浏览</w:t>
      </w:r>
    </w:p>
    <w:p w14:paraId="52CF9747" w14:textId="77777777" w:rsidR="0040718A" w:rsidRPr="00A45053" w:rsidRDefault="0040718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用户可以浏览全部信息也可以按照粮食类、果品类、蔬菜类、禽肉类、水产品、土特产、工艺品、冷鲜类分类查询，同样在发布时也要在这些种类中进行选择。</w:t>
      </w:r>
    </w:p>
    <w:p w14:paraId="00EB4F7F" w14:textId="77777777" w:rsidR="0040718A" w:rsidRPr="00A45053" w:rsidRDefault="0040718A" w:rsidP="00A45053">
      <w:pPr>
        <w:pStyle w:val="4"/>
        <w:spacing w:line="360" w:lineRule="auto"/>
        <w:rPr>
          <w:sz w:val="24"/>
          <w:szCs w:val="24"/>
        </w:rPr>
      </w:pPr>
      <w:r w:rsidRPr="00A45053">
        <w:rPr>
          <w:rFonts w:hint="eastAsia"/>
          <w:sz w:val="24"/>
          <w:szCs w:val="24"/>
        </w:rPr>
        <w:t>供需信息发布</w:t>
      </w:r>
    </w:p>
    <w:p w14:paraId="5E556BC3" w14:textId="77777777" w:rsidR="0040718A" w:rsidRPr="00A45053" w:rsidRDefault="0040718A" w:rsidP="00A45053">
      <w:pPr>
        <w:spacing w:line="360" w:lineRule="auto"/>
        <w:ind w:firstLine="420"/>
        <w:rPr>
          <w:rFonts w:ascii="宋体" w:eastAsia="宋体" w:hAnsi="宋体"/>
          <w:sz w:val="24"/>
          <w:szCs w:val="24"/>
        </w:rPr>
      </w:pPr>
      <w:r w:rsidRPr="00A45053">
        <w:rPr>
          <w:rFonts w:ascii="宋体" w:eastAsia="宋体" w:hAnsi="宋体" w:hint="eastAsia"/>
          <w:sz w:val="24"/>
          <w:szCs w:val="24"/>
        </w:rPr>
        <w:t>村民信息：显示村民在站点发布的相关供需信息，例如农副产品、冷鲜产品等信息。</w:t>
      </w:r>
    </w:p>
    <w:p w14:paraId="0E1413A0" w14:textId="77777777" w:rsidR="0040718A" w:rsidRPr="00A45053" w:rsidRDefault="0040718A" w:rsidP="00A45053">
      <w:pPr>
        <w:spacing w:line="360" w:lineRule="auto"/>
        <w:ind w:firstLine="420"/>
        <w:rPr>
          <w:rFonts w:ascii="宋体" w:eastAsia="宋体" w:hAnsi="宋体"/>
          <w:sz w:val="24"/>
          <w:szCs w:val="24"/>
        </w:rPr>
      </w:pPr>
      <w:r w:rsidRPr="00A45053">
        <w:rPr>
          <w:rFonts w:ascii="宋体" w:eastAsia="宋体" w:hAnsi="宋体" w:hint="eastAsia"/>
          <w:sz w:val="24"/>
          <w:szCs w:val="24"/>
        </w:rPr>
        <w:t>物流公司信息：物流公司所发布的相关供需信息。</w:t>
      </w:r>
    </w:p>
    <w:p w14:paraId="3341A2C3" w14:textId="77777777" w:rsidR="0040718A" w:rsidRPr="00A45053" w:rsidRDefault="0040718A" w:rsidP="00A45053">
      <w:pPr>
        <w:spacing w:line="360" w:lineRule="auto"/>
        <w:ind w:firstLine="420"/>
        <w:rPr>
          <w:rFonts w:ascii="宋体" w:eastAsia="宋体" w:hAnsi="宋体"/>
          <w:sz w:val="24"/>
          <w:szCs w:val="24"/>
        </w:rPr>
      </w:pPr>
      <w:r w:rsidRPr="00A45053">
        <w:rPr>
          <w:rFonts w:ascii="宋体" w:eastAsia="宋体" w:hAnsi="宋体" w:hint="eastAsia"/>
          <w:sz w:val="24"/>
          <w:szCs w:val="24"/>
        </w:rPr>
        <w:t>车辆需求信息：社会车辆也可以承担一部门运营工作</w:t>
      </w:r>
    </w:p>
    <w:p w14:paraId="780DF12C" w14:textId="77777777" w:rsidR="0040718A" w:rsidRPr="00A45053" w:rsidRDefault="0040718A" w:rsidP="00A45053">
      <w:pPr>
        <w:pStyle w:val="4"/>
        <w:spacing w:line="360" w:lineRule="auto"/>
        <w:rPr>
          <w:sz w:val="24"/>
          <w:szCs w:val="24"/>
        </w:rPr>
      </w:pPr>
      <w:r w:rsidRPr="00A45053">
        <w:rPr>
          <w:rFonts w:hint="eastAsia"/>
          <w:sz w:val="24"/>
          <w:szCs w:val="24"/>
        </w:rPr>
        <w:lastRenderedPageBreak/>
        <w:t>发布物流订单</w:t>
      </w:r>
    </w:p>
    <w:p w14:paraId="49EA191F" w14:textId="77777777" w:rsidR="0040718A" w:rsidRPr="00A45053" w:rsidRDefault="0040718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将村民想要售卖的物品信息发布到物流信息平台，让更多人看到。</w:t>
      </w:r>
    </w:p>
    <w:p w14:paraId="34D2A915" w14:textId="77777777" w:rsidR="0040718A" w:rsidRPr="00A45053" w:rsidRDefault="0040718A" w:rsidP="00A45053">
      <w:pPr>
        <w:pStyle w:val="4"/>
        <w:spacing w:line="360" w:lineRule="auto"/>
        <w:rPr>
          <w:sz w:val="24"/>
          <w:szCs w:val="24"/>
        </w:rPr>
      </w:pPr>
      <w:r w:rsidRPr="00A45053">
        <w:rPr>
          <w:rFonts w:hint="eastAsia"/>
          <w:sz w:val="24"/>
          <w:szCs w:val="24"/>
        </w:rPr>
        <w:t>快递到村</w:t>
      </w:r>
    </w:p>
    <w:p w14:paraId="10AD56E9" w14:textId="77777777" w:rsidR="0040718A" w:rsidRPr="00A45053" w:rsidRDefault="0040718A"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与其他城市物流公司合作，统一把快件收入一级站点，再由一级站点进行派送，将快件送到村民的手里，解决农村最后一公里的难题。</w:t>
      </w:r>
    </w:p>
    <w:p w14:paraId="64EBD8AC" w14:textId="77777777" w:rsidR="00EB7530" w:rsidRPr="00A45053" w:rsidRDefault="00EB7530" w:rsidP="00A45053">
      <w:pPr>
        <w:pStyle w:val="4"/>
        <w:spacing w:line="360" w:lineRule="auto"/>
        <w:rPr>
          <w:sz w:val="24"/>
          <w:szCs w:val="24"/>
        </w:rPr>
      </w:pPr>
      <w:commentRangeStart w:id="125"/>
      <w:r w:rsidRPr="00A45053">
        <w:rPr>
          <w:rFonts w:hint="eastAsia"/>
          <w:sz w:val="24"/>
          <w:szCs w:val="24"/>
        </w:rPr>
        <w:t>扫码采购（供需信息浏览）</w:t>
      </w:r>
    </w:p>
    <w:p w14:paraId="46E428E2" w14:textId="77777777" w:rsidR="00EB7530" w:rsidRPr="00A45053" w:rsidRDefault="00EB7530"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村民通过微信扫描二维码，进入微信小程序，浏览已发布的供需信息，选择自己需要的信息。</w:t>
      </w:r>
      <w:commentRangeEnd w:id="125"/>
      <w:r w:rsidR="00A21C37">
        <w:rPr>
          <w:rStyle w:val="af2"/>
        </w:rPr>
        <w:commentReference w:id="125"/>
      </w:r>
    </w:p>
    <w:p w14:paraId="3A013D3E" w14:textId="77777777" w:rsidR="00EB7530" w:rsidRPr="00A45053" w:rsidRDefault="00EB7530" w:rsidP="00A45053">
      <w:pPr>
        <w:pStyle w:val="4"/>
        <w:spacing w:line="360" w:lineRule="auto"/>
        <w:rPr>
          <w:sz w:val="24"/>
          <w:szCs w:val="24"/>
        </w:rPr>
      </w:pPr>
      <w:r w:rsidRPr="00A45053">
        <w:rPr>
          <w:rFonts w:hint="eastAsia"/>
          <w:sz w:val="24"/>
          <w:szCs w:val="24"/>
        </w:rPr>
        <w:t>我的物流</w:t>
      </w:r>
    </w:p>
    <w:p w14:paraId="5C9756E0" w14:textId="77777777" w:rsidR="00EB7530" w:rsidRPr="00A45053" w:rsidRDefault="00EB7530"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显示我在物流平台上购买的物品的物流信息，例如已经到达了哪个站点。</w:t>
      </w:r>
    </w:p>
    <w:p w14:paraId="34ECCA09" w14:textId="77777777" w:rsidR="00EB7530" w:rsidRPr="00A45053" w:rsidRDefault="00EB7530" w:rsidP="00A45053">
      <w:pPr>
        <w:pStyle w:val="4"/>
        <w:spacing w:line="360" w:lineRule="auto"/>
        <w:rPr>
          <w:sz w:val="24"/>
          <w:szCs w:val="24"/>
        </w:rPr>
      </w:pPr>
      <w:r w:rsidRPr="00A45053">
        <w:rPr>
          <w:rFonts w:hint="eastAsia"/>
          <w:sz w:val="24"/>
          <w:szCs w:val="24"/>
        </w:rPr>
        <w:t>我的快递</w:t>
      </w:r>
    </w:p>
    <w:p w14:paraId="7B0F7C01" w14:textId="77777777" w:rsidR="00EB7530" w:rsidRPr="00A45053" w:rsidRDefault="00EB7530"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显示我在网上购买到的物品的物流信息，从一级站点接收到快件开始显示相关信息，了解快件已经到达哪个站点。</w:t>
      </w:r>
    </w:p>
    <w:p w14:paraId="1C15302C" w14:textId="77777777" w:rsidR="00EB7530" w:rsidRPr="00A45053" w:rsidRDefault="00EB7530" w:rsidP="00A45053">
      <w:pPr>
        <w:pStyle w:val="4"/>
        <w:spacing w:line="360" w:lineRule="auto"/>
        <w:rPr>
          <w:sz w:val="24"/>
          <w:szCs w:val="24"/>
        </w:rPr>
      </w:pPr>
      <w:r w:rsidRPr="00A45053">
        <w:rPr>
          <w:rFonts w:hint="eastAsia"/>
          <w:sz w:val="24"/>
          <w:szCs w:val="24"/>
        </w:rPr>
        <w:t>联系服务点</w:t>
      </w:r>
    </w:p>
    <w:p w14:paraId="73E5BA8F" w14:textId="77777777" w:rsidR="00EB7530" w:rsidRPr="00A45053" w:rsidRDefault="00EB7530"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展示服务点位置及联系方式，方便村民与站点联系。</w:t>
      </w:r>
    </w:p>
    <w:p w14:paraId="4F32F117" w14:textId="77777777" w:rsidR="00EB7530" w:rsidRPr="00A45053" w:rsidRDefault="00EB7530" w:rsidP="00A45053">
      <w:pPr>
        <w:pStyle w:val="4"/>
        <w:spacing w:line="360" w:lineRule="auto"/>
        <w:rPr>
          <w:sz w:val="24"/>
          <w:szCs w:val="24"/>
        </w:rPr>
      </w:pPr>
      <w:r w:rsidRPr="00A45053">
        <w:rPr>
          <w:rFonts w:hint="eastAsia"/>
          <w:sz w:val="24"/>
          <w:szCs w:val="24"/>
        </w:rPr>
        <w:t>客服投诉</w:t>
      </w:r>
    </w:p>
    <w:p w14:paraId="7057E3FB" w14:textId="77777777" w:rsidR="00EB7530" w:rsidRPr="00A45053" w:rsidRDefault="00EB7530"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方便村民与客服进行沟通联系，及时解答村民的疑问，听取村民的建议或者意见。或者对某个站点的违规事情进行投诉。</w:t>
      </w:r>
    </w:p>
    <w:p w14:paraId="76D21236" w14:textId="77777777" w:rsidR="00CB5A9B" w:rsidRPr="00A45053" w:rsidRDefault="00CB5A9B" w:rsidP="00A45053">
      <w:pPr>
        <w:pStyle w:val="3"/>
        <w:spacing w:line="360" w:lineRule="auto"/>
        <w:rPr>
          <w:sz w:val="24"/>
          <w:szCs w:val="24"/>
        </w:rPr>
      </w:pPr>
      <w:bookmarkStart w:id="126" w:name="_Toc504493253"/>
      <w:bookmarkStart w:id="127" w:name="_Toc504493249"/>
      <w:bookmarkStart w:id="128" w:name="_Toc511384432"/>
      <w:bookmarkStart w:id="129" w:name="_Toc513218417"/>
      <w:r w:rsidRPr="00A45053">
        <w:rPr>
          <w:rFonts w:hint="eastAsia"/>
          <w:sz w:val="24"/>
          <w:szCs w:val="24"/>
        </w:rPr>
        <w:lastRenderedPageBreak/>
        <w:t>智慧</w:t>
      </w:r>
      <w:r w:rsidRPr="00A45053">
        <w:rPr>
          <w:sz w:val="24"/>
          <w:szCs w:val="24"/>
        </w:rPr>
        <w:t>交通</w:t>
      </w:r>
      <w:r w:rsidRPr="00A45053">
        <w:rPr>
          <w:rFonts w:hint="eastAsia"/>
          <w:sz w:val="24"/>
          <w:szCs w:val="24"/>
        </w:rPr>
        <w:t>物流企业</w:t>
      </w:r>
      <w:bookmarkEnd w:id="126"/>
      <w:r w:rsidRPr="00A45053">
        <w:rPr>
          <w:rFonts w:hint="eastAsia"/>
          <w:sz w:val="24"/>
          <w:szCs w:val="24"/>
        </w:rPr>
        <w:t>监督APP</w:t>
      </w:r>
    </w:p>
    <w:p w14:paraId="74118F89" w14:textId="77777777" w:rsidR="00CB5A9B" w:rsidRPr="00A45053" w:rsidRDefault="00CB5A9B" w:rsidP="00A45053">
      <w:pPr>
        <w:pStyle w:val="4"/>
        <w:spacing w:line="360" w:lineRule="auto"/>
        <w:rPr>
          <w:sz w:val="24"/>
          <w:szCs w:val="24"/>
        </w:rPr>
      </w:pPr>
      <w:commentRangeStart w:id="130"/>
      <w:r w:rsidRPr="00A45053">
        <w:rPr>
          <w:rFonts w:hint="eastAsia"/>
          <w:sz w:val="24"/>
          <w:szCs w:val="24"/>
        </w:rPr>
        <w:t>用户注册</w:t>
      </w:r>
      <w:commentRangeEnd w:id="130"/>
      <w:r w:rsidR="0044433A">
        <w:rPr>
          <w:rStyle w:val="af2"/>
          <w:rFonts w:asciiTheme="minorHAnsi" w:eastAsiaTheme="minorEastAsia" w:hAnsiTheme="minorHAnsi" w:cstheme="minorBidi"/>
          <w:b w:val="0"/>
          <w:bCs w:val="0"/>
        </w:rPr>
        <w:commentReference w:id="130"/>
      </w:r>
    </w:p>
    <w:p w14:paraId="60BC6697" w14:textId="77777777" w:rsidR="00CB5A9B" w:rsidRPr="00A45053" w:rsidRDefault="00CB5A9B"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进入</w:t>
      </w:r>
      <w:r w:rsidRPr="00A45053">
        <w:rPr>
          <w:rFonts w:ascii="宋体" w:eastAsia="宋体" w:hAnsi="宋体"/>
          <w:sz w:val="24"/>
          <w:szCs w:val="24"/>
        </w:rPr>
        <w:t>注册界面，</w:t>
      </w:r>
      <w:r w:rsidRPr="00A45053">
        <w:rPr>
          <w:rFonts w:ascii="宋体" w:eastAsia="宋体" w:hAnsi="宋体" w:hint="eastAsia"/>
          <w:sz w:val="24"/>
          <w:szCs w:val="24"/>
        </w:rPr>
        <w:t>进行</w:t>
      </w:r>
      <w:r w:rsidRPr="00A45053">
        <w:rPr>
          <w:rFonts w:ascii="宋体" w:eastAsia="宋体" w:hAnsi="宋体"/>
          <w:sz w:val="24"/>
          <w:szCs w:val="24"/>
        </w:rPr>
        <w:t>账号注册</w:t>
      </w:r>
      <w:r w:rsidRPr="00A45053">
        <w:rPr>
          <w:rFonts w:ascii="宋体" w:eastAsia="宋体" w:hAnsi="宋体" w:hint="eastAsia"/>
          <w:sz w:val="24"/>
          <w:szCs w:val="24"/>
        </w:rPr>
        <w:t>。</w:t>
      </w:r>
      <w:r w:rsidRPr="00A45053">
        <w:rPr>
          <w:rFonts w:ascii="宋体" w:eastAsia="宋体" w:hAnsi="宋体"/>
          <w:sz w:val="24"/>
          <w:szCs w:val="24"/>
        </w:rPr>
        <w:t>填写</w:t>
      </w:r>
      <w:r w:rsidRPr="00A45053">
        <w:rPr>
          <w:rFonts w:ascii="宋体" w:eastAsia="宋体" w:hAnsi="宋体" w:hint="eastAsia"/>
          <w:sz w:val="24"/>
          <w:szCs w:val="24"/>
        </w:rPr>
        <w:t>账号</w:t>
      </w:r>
      <w:r w:rsidRPr="00A45053">
        <w:rPr>
          <w:rFonts w:ascii="宋体" w:eastAsia="宋体" w:hAnsi="宋体"/>
          <w:sz w:val="24"/>
          <w:szCs w:val="24"/>
        </w:rPr>
        <w:t>、密码、公司名称</w:t>
      </w:r>
      <w:r w:rsidRPr="00A45053">
        <w:rPr>
          <w:rFonts w:ascii="宋体" w:eastAsia="宋体" w:hAnsi="宋体" w:hint="eastAsia"/>
          <w:sz w:val="24"/>
          <w:szCs w:val="24"/>
        </w:rPr>
        <w:t>等有效合法信息</w:t>
      </w:r>
      <w:r w:rsidRPr="00A45053">
        <w:rPr>
          <w:rFonts w:ascii="宋体" w:eastAsia="宋体" w:hAnsi="宋体"/>
          <w:sz w:val="24"/>
          <w:szCs w:val="24"/>
        </w:rPr>
        <w:t>，并上传法人的身份证照片以及</w:t>
      </w:r>
      <w:r w:rsidRPr="00A45053">
        <w:rPr>
          <w:rFonts w:ascii="宋体" w:eastAsia="宋体" w:hAnsi="宋体" w:hint="eastAsia"/>
          <w:sz w:val="24"/>
          <w:szCs w:val="24"/>
        </w:rPr>
        <w:t>其他有效证件照片信息，经相关人员审核通过后方可注册成功。</w:t>
      </w:r>
    </w:p>
    <w:p w14:paraId="36B89762" w14:textId="77777777" w:rsidR="00CB5A9B" w:rsidRPr="00A45053" w:rsidRDefault="00CB5A9B" w:rsidP="00A45053">
      <w:pPr>
        <w:spacing w:line="360" w:lineRule="auto"/>
        <w:jc w:val="center"/>
        <w:rPr>
          <w:rFonts w:ascii="宋体" w:eastAsia="宋体" w:hAnsi="宋体"/>
          <w:sz w:val="24"/>
          <w:szCs w:val="24"/>
        </w:rPr>
      </w:pPr>
      <w:r w:rsidRPr="00A45053">
        <w:rPr>
          <w:rFonts w:ascii="宋体" w:eastAsia="宋体" w:hAnsi="宋体"/>
          <w:noProof/>
          <w:sz w:val="24"/>
          <w:szCs w:val="24"/>
        </w:rPr>
        <w:drawing>
          <wp:inline distT="0" distB="0" distL="0" distR="0" wp14:anchorId="385153C1" wp14:editId="2306EA8F">
            <wp:extent cx="1763395" cy="3272155"/>
            <wp:effectExtent l="0" t="0" r="8255"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7" cstate="print"/>
                    <a:stretch>
                      <a:fillRect/>
                    </a:stretch>
                  </pic:blipFill>
                  <pic:spPr>
                    <a:xfrm>
                      <a:off x="0" y="0"/>
                      <a:ext cx="1799108" cy="3338551"/>
                    </a:xfrm>
                    <a:prstGeom prst="rect">
                      <a:avLst/>
                    </a:prstGeom>
                  </pic:spPr>
                </pic:pic>
              </a:graphicData>
            </a:graphic>
          </wp:inline>
        </w:drawing>
      </w:r>
      <w:r w:rsidRPr="00A45053">
        <w:rPr>
          <w:rFonts w:ascii="宋体" w:eastAsia="宋体" w:hAnsi="宋体"/>
          <w:sz w:val="24"/>
          <w:szCs w:val="24"/>
        </w:rPr>
        <w:t xml:space="preserve"> </w:t>
      </w:r>
      <w:r w:rsidRPr="00A45053">
        <w:rPr>
          <w:rFonts w:ascii="宋体" w:eastAsia="宋体" w:hAnsi="宋体" w:hint="eastAsia"/>
          <w:noProof/>
          <w:sz w:val="24"/>
          <w:szCs w:val="24"/>
        </w:rPr>
        <w:drawing>
          <wp:inline distT="0" distB="0" distL="0" distR="0" wp14:anchorId="5B612273" wp14:editId="38737FF4">
            <wp:extent cx="1225550" cy="3267075"/>
            <wp:effectExtent l="0" t="0" r="1270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43601" cy="3315160"/>
                    </a:xfrm>
                    <a:prstGeom prst="rect">
                      <a:avLst/>
                    </a:prstGeom>
                  </pic:spPr>
                </pic:pic>
              </a:graphicData>
            </a:graphic>
          </wp:inline>
        </w:drawing>
      </w:r>
      <w:r w:rsidRPr="00A45053">
        <w:rPr>
          <w:rFonts w:ascii="宋体" w:eastAsia="宋体" w:hAnsi="宋体"/>
          <w:sz w:val="24"/>
          <w:szCs w:val="24"/>
        </w:rPr>
        <w:t xml:space="preserve"> </w:t>
      </w:r>
      <w:r w:rsidRPr="00A45053">
        <w:rPr>
          <w:rFonts w:ascii="宋体" w:eastAsia="宋体" w:hAnsi="宋体"/>
          <w:noProof/>
          <w:sz w:val="24"/>
          <w:szCs w:val="24"/>
        </w:rPr>
        <w:drawing>
          <wp:inline distT="0" distB="0" distL="0" distR="0" wp14:anchorId="420075E1" wp14:editId="26B70218">
            <wp:extent cx="1843405" cy="3267710"/>
            <wp:effectExtent l="0" t="0" r="4445"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9" cstate="print"/>
                    <a:stretch>
                      <a:fillRect/>
                    </a:stretch>
                  </pic:blipFill>
                  <pic:spPr>
                    <a:xfrm>
                      <a:off x="0" y="0"/>
                      <a:ext cx="1851106" cy="3281505"/>
                    </a:xfrm>
                    <a:prstGeom prst="rect">
                      <a:avLst/>
                    </a:prstGeom>
                  </pic:spPr>
                </pic:pic>
              </a:graphicData>
            </a:graphic>
          </wp:inline>
        </w:drawing>
      </w:r>
    </w:p>
    <w:p w14:paraId="62944CFC" w14:textId="77777777" w:rsidR="00CB5A9B" w:rsidRPr="00A45053" w:rsidRDefault="00CB5A9B" w:rsidP="00A45053">
      <w:pPr>
        <w:pStyle w:val="4"/>
        <w:spacing w:line="360" w:lineRule="auto"/>
        <w:rPr>
          <w:sz w:val="24"/>
          <w:szCs w:val="24"/>
        </w:rPr>
      </w:pPr>
      <w:r w:rsidRPr="00A45053">
        <w:rPr>
          <w:rFonts w:hint="eastAsia"/>
          <w:sz w:val="24"/>
          <w:szCs w:val="24"/>
        </w:rPr>
        <w:t>用户登陆</w:t>
      </w:r>
    </w:p>
    <w:p w14:paraId="6E5A5D33" w14:textId="77777777" w:rsidR="00CB5A9B" w:rsidRPr="00A45053" w:rsidRDefault="00CB5A9B"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如果是已注册的货主人员填写自己的帐号，密码等有效信息直接登陆，并且在发生错误时会有相应的错误信息提示。</w:t>
      </w:r>
    </w:p>
    <w:p w14:paraId="1BB65ED2" w14:textId="77777777" w:rsidR="00CB5A9B" w:rsidRPr="00A45053" w:rsidRDefault="00CB5A9B" w:rsidP="00A45053">
      <w:pPr>
        <w:pStyle w:val="4"/>
        <w:spacing w:line="360" w:lineRule="auto"/>
        <w:rPr>
          <w:sz w:val="24"/>
          <w:szCs w:val="24"/>
        </w:rPr>
      </w:pPr>
      <w:r w:rsidRPr="00A45053">
        <w:rPr>
          <w:rFonts w:hint="eastAsia"/>
          <w:sz w:val="24"/>
          <w:szCs w:val="24"/>
        </w:rPr>
        <w:t>两客一危管理</w:t>
      </w:r>
    </w:p>
    <w:p w14:paraId="3E606A57" w14:textId="77777777" w:rsidR="00CB5A9B" w:rsidRPr="00A45053" w:rsidRDefault="00CB5A9B"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针对</w:t>
      </w:r>
      <w:r w:rsidRPr="00A45053">
        <w:rPr>
          <w:rFonts w:ascii="宋体" w:eastAsia="宋体" w:hAnsi="宋体"/>
          <w:sz w:val="24"/>
          <w:szCs w:val="24"/>
        </w:rPr>
        <w:t>从事旅游的包车、三类以上班线客车和运输危险</w:t>
      </w:r>
      <w:hyperlink r:id="rId80" w:tgtFrame="https://baike.baidu.com/item/%E4%B8%A4%E5%AE%A2%E4%B8%80%E5%8D%B1/_blank" w:history="1">
        <w:r w:rsidRPr="00A45053">
          <w:rPr>
            <w:rFonts w:ascii="宋体" w:eastAsia="宋体" w:hAnsi="宋体"/>
            <w:sz w:val="24"/>
            <w:szCs w:val="24"/>
          </w:rPr>
          <w:t>化学品</w:t>
        </w:r>
      </w:hyperlink>
      <w:r w:rsidRPr="00A45053">
        <w:rPr>
          <w:rFonts w:ascii="宋体" w:eastAsia="宋体" w:hAnsi="宋体"/>
          <w:sz w:val="24"/>
          <w:szCs w:val="24"/>
        </w:rPr>
        <w:t>、烟花爆竹、民用爆炸物品的道路专用车辆</w:t>
      </w:r>
      <w:r w:rsidRPr="00A45053">
        <w:rPr>
          <w:rFonts w:ascii="宋体" w:eastAsia="宋体" w:hAnsi="宋体" w:hint="eastAsia"/>
          <w:sz w:val="24"/>
          <w:szCs w:val="24"/>
        </w:rPr>
        <w:t>进行重点监管。</w:t>
      </w:r>
    </w:p>
    <w:p w14:paraId="13DC7376" w14:textId="77777777" w:rsidR="00CB5A9B" w:rsidRPr="00A45053" w:rsidRDefault="00CB5A9B" w:rsidP="00A45053">
      <w:pPr>
        <w:pStyle w:val="4"/>
        <w:spacing w:line="360" w:lineRule="auto"/>
        <w:rPr>
          <w:sz w:val="24"/>
          <w:szCs w:val="24"/>
        </w:rPr>
      </w:pPr>
      <w:commentRangeStart w:id="131"/>
      <w:r w:rsidRPr="00A45053">
        <w:rPr>
          <w:rFonts w:hint="eastAsia"/>
          <w:sz w:val="24"/>
          <w:szCs w:val="24"/>
        </w:rPr>
        <w:lastRenderedPageBreak/>
        <w:t>货运企业监管</w:t>
      </w:r>
      <w:commentRangeEnd w:id="131"/>
      <w:r w:rsidR="00F9288C">
        <w:rPr>
          <w:rStyle w:val="af2"/>
          <w:rFonts w:asciiTheme="minorHAnsi" w:eastAsiaTheme="minorEastAsia" w:hAnsiTheme="minorHAnsi" w:cstheme="minorBidi"/>
          <w:b w:val="0"/>
          <w:bCs w:val="0"/>
        </w:rPr>
        <w:commentReference w:id="131"/>
      </w:r>
    </w:p>
    <w:p w14:paraId="0B461FE8" w14:textId="77777777" w:rsidR="00CB5A9B" w:rsidRPr="00A45053" w:rsidRDefault="00CB5A9B" w:rsidP="00A45053">
      <w:pPr>
        <w:spacing w:line="360" w:lineRule="auto"/>
        <w:rPr>
          <w:rFonts w:ascii="宋体" w:eastAsia="宋体" w:hAnsi="宋体"/>
          <w:sz w:val="24"/>
          <w:szCs w:val="24"/>
        </w:rPr>
      </w:pPr>
      <w:r w:rsidRPr="00A45053">
        <w:rPr>
          <w:rFonts w:ascii="宋体" w:eastAsia="宋体" w:hAnsi="宋体" w:hint="eastAsia"/>
          <w:sz w:val="24"/>
          <w:szCs w:val="24"/>
        </w:rPr>
        <w:t xml:space="preserve"> </w:t>
      </w:r>
      <w:r w:rsidRPr="00A45053">
        <w:rPr>
          <w:rFonts w:ascii="宋体" w:eastAsia="宋体" w:hAnsi="宋体"/>
          <w:sz w:val="24"/>
          <w:szCs w:val="24"/>
        </w:rPr>
        <w:t xml:space="preserve">  </w:t>
      </w:r>
      <w:r w:rsidRPr="00A45053">
        <w:rPr>
          <w:rFonts w:ascii="宋体" w:eastAsia="宋体" w:hAnsi="宋体" w:hint="eastAsia"/>
          <w:sz w:val="24"/>
          <w:szCs w:val="24"/>
        </w:rPr>
        <w:t>对运管所工作内容进行统一的管理，货运企业则直接显示以下子模块。将货运企业日常监管得各项内容包括会议记录（会议签到、会议记录）、安全检查等内容，通过文字、音频、图片等上传到平台，手机端提供企业端上传的功能以及局工作人员查看监督功能，如果逾期未上传，具有提醒功能，如果规定时间内未上传要求资料，则扣分，并在企业分数中体现。</w:t>
      </w:r>
    </w:p>
    <w:p w14:paraId="1C42B6F0" w14:textId="77777777" w:rsidR="00CB5A9B" w:rsidRPr="00A45053" w:rsidRDefault="00CB5A9B" w:rsidP="00A45053">
      <w:pPr>
        <w:spacing w:line="360" w:lineRule="auto"/>
        <w:jc w:val="center"/>
        <w:rPr>
          <w:rFonts w:ascii="宋体" w:eastAsia="宋体" w:hAnsi="宋体"/>
          <w:sz w:val="24"/>
          <w:szCs w:val="24"/>
        </w:rPr>
      </w:pPr>
      <w:r w:rsidRPr="00A45053">
        <w:rPr>
          <w:rFonts w:ascii="宋体" w:eastAsia="宋体" w:hAnsi="宋体" w:hint="eastAsia"/>
          <w:noProof/>
          <w:sz w:val="24"/>
          <w:szCs w:val="24"/>
        </w:rPr>
        <w:drawing>
          <wp:inline distT="0" distB="0" distL="114300" distR="114300" wp14:anchorId="55D825E3" wp14:editId="60326721">
            <wp:extent cx="2351175" cy="3134331"/>
            <wp:effectExtent l="0" t="0" r="0" b="9525"/>
            <wp:docPr id="63" name="图片 63" descr="IMG_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1933"/>
                    <pic:cNvPicPr>
                      <a:picLocks noChangeAspect="1"/>
                    </pic:cNvPicPr>
                  </pic:nvPicPr>
                  <pic:blipFill>
                    <a:blip r:embed="rId81" cstate="print"/>
                    <a:stretch>
                      <a:fillRect/>
                    </a:stretch>
                  </pic:blipFill>
                  <pic:spPr>
                    <a:xfrm>
                      <a:off x="0" y="0"/>
                      <a:ext cx="2357977" cy="3143399"/>
                    </a:xfrm>
                    <a:prstGeom prst="rect">
                      <a:avLst/>
                    </a:prstGeom>
                  </pic:spPr>
                </pic:pic>
              </a:graphicData>
            </a:graphic>
          </wp:inline>
        </w:drawing>
      </w:r>
      <w:r w:rsidRPr="00A45053">
        <w:rPr>
          <w:rFonts w:ascii="宋体" w:eastAsia="宋体" w:hAnsi="宋体" w:hint="eastAsia"/>
          <w:noProof/>
          <w:sz w:val="24"/>
          <w:szCs w:val="24"/>
        </w:rPr>
        <w:t xml:space="preserve"> </w:t>
      </w:r>
      <w:r w:rsidRPr="00A45053">
        <w:rPr>
          <w:rFonts w:ascii="宋体" w:eastAsia="宋体" w:hAnsi="宋体" w:hint="eastAsia"/>
          <w:noProof/>
          <w:sz w:val="24"/>
          <w:szCs w:val="24"/>
        </w:rPr>
        <w:drawing>
          <wp:inline distT="0" distB="0" distL="114300" distR="114300" wp14:anchorId="08AB4BE3" wp14:editId="2E8AF059">
            <wp:extent cx="1762079" cy="3130752"/>
            <wp:effectExtent l="0" t="0" r="0" b="0"/>
            <wp:docPr id="64" name="图片 64" descr="_DXG%}68VISJ@VQKD{@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_DXG%}68VISJ@VQKD{@H@]P"/>
                    <pic:cNvPicPr>
                      <a:picLocks noChangeAspect="1"/>
                    </pic:cNvPicPr>
                  </pic:nvPicPr>
                  <pic:blipFill>
                    <a:blip r:embed="rId82" cstate="print"/>
                    <a:stretch>
                      <a:fillRect/>
                    </a:stretch>
                  </pic:blipFill>
                  <pic:spPr>
                    <a:xfrm>
                      <a:off x="0" y="0"/>
                      <a:ext cx="1771125" cy="3146824"/>
                    </a:xfrm>
                    <a:prstGeom prst="rect">
                      <a:avLst/>
                    </a:prstGeom>
                  </pic:spPr>
                </pic:pic>
              </a:graphicData>
            </a:graphic>
          </wp:inline>
        </w:drawing>
      </w:r>
    </w:p>
    <w:p w14:paraId="4670DCBE" w14:textId="77777777" w:rsidR="002752E5" w:rsidRPr="00A45053" w:rsidRDefault="0090392F" w:rsidP="00A45053">
      <w:pPr>
        <w:pStyle w:val="3"/>
        <w:spacing w:line="360" w:lineRule="auto"/>
        <w:rPr>
          <w:sz w:val="24"/>
          <w:szCs w:val="24"/>
        </w:rPr>
      </w:pPr>
      <w:r w:rsidRPr="00A45053">
        <w:rPr>
          <w:rFonts w:hint="eastAsia"/>
          <w:sz w:val="24"/>
          <w:szCs w:val="24"/>
        </w:rPr>
        <w:t>智慧</w:t>
      </w:r>
      <w:r w:rsidRPr="00A45053">
        <w:rPr>
          <w:sz w:val="24"/>
          <w:szCs w:val="24"/>
        </w:rPr>
        <w:t>交通</w:t>
      </w:r>
      <w:r w:rsidR="002752E5" w:rsidRPr="00A45053">
        <w:rPr>
          <w:rFonts w:hint="eastAsia"/>
          <w:sz w:val="24"/>
          <w:szCs w:val="24"/>
        </w:rPr>
        <w:t>移动</w:t>
      </w:r>
      <w:bookmarkEnd w:id="127"/>
      <w:bookmarkEnd w:id="128"/>
      <w:bookmarkEnd w:id="129"/>
      <w:r w:rsidRPr="00A45053">
        <w:rPr>
          <w:rFonts w:hint="eastAsia"/>
          <w:sz w:val="24"/>
          <w:szCs w:val="24"/>
        </w:rPr>
        <w:t>办公APP</w:t>
      </w:r>
    </w:p>
    <w:p w14:paraId="72D150C4" w14:textId="77777777" w:rsidR="00203DAA" w:rsidRPr="00A45053" w:rsidRDefault="00203DAA" w:rsidP="00A45053">
      <w:pPr>
        <w:pStyle w:val="4"/>
        <w:spacing w:line="360" w:lineRule="auto"/>
        <w:rPr>
          <w:sz w:val="24"/>
          <w:szCs w:val="24"/>
        </w:rPr>
      </w:pPr>
      <w:bookmarkStart w:id="132" w:name="_Toc509577294"/>
      <w:bookmarkStart w:id="133" w:name="_Toc513218420"/>
      <w:r w:rsidRPr="00A45053">
        <w:rPr>
          <w:sz w:val="24"/>
          <w:szCs w:val="24"/>
        </w:rPr>
        <w:t>待办事项</w:t>
      </w:r>
      <w:bookmarkEnd w:id="132"/>
    </w:p>
    <w:p w14:paraId="6314770C" w14:textId="77777777" w:rsidR="00203DAA" w:rsidRPr="00A45053" w:rsidRDefault="00203DAA" w:rsidP="00A45053">
      <w:pPr>
        <w:spacing w:line="360" w:lineRule="auto"/>
        <w:ind w:firstLine="420"/>
        <w:rPr>
          <w:rFonts w:ascii="宋体" w:eastAsia="宋体" w:hAnsi="宋体"/>
          <w:sz w:val="24"/>
          <w:szCs w:val="24"/>
        </w:rPr>
      </w:pPr>
      <w:r w:rsidRPr="00A45053">
        <w:rPr>
          <w:rFonts w:ascii="宋体" w:eastAsia="宋体" w:hAnsi="宋体"/>
          <w:sz w:val="24"/>
          <w:szCs w:val="24"/>
        </w:rPr>
        <w:t>在办公系统的主界面上显示系统中各功能模块的最新或者当前状态。用户可以随时查阅办理需本人处理的业务。</w:t>
      </w:r>
    </w:p>
    <w:p w14:paraId="2327ED57" w14:textId="77777777" w:rsidR="00203DAA" w:rsidRPr="00A45053" w:rsidRDefault="00203DAA" w:rsidP="00A45053">
      <w:pPr>
        <w:spacing w:line="360" w:lineRule="auto"/>
        <w:jc w:val="center"/>
        <w:rPr>
          <w:rFonts w:ascii="宋体" w:eastAsia="宋体" w:hAnsi="宋体" w:cs="宋体"/>
          <w:sz w:val="24"/>
          <w:szCs w:val="24"/>
        </w:rPr>
      </w:pPr>
      <w:r w:rsidRPr="00A45053">
        <w:rPr>
          <w:rFonts w:ascii="宋体" w:eastAsia="宋体" w:hAnsi="宋体"/>
          <w:noProof/>
          <w:sz w:val="24"/>
          <w:szCs w:val="24"/>
        </w:rPr>
        <w:drawing>
          <wp:inline distT="0" distB="0" distL="0" distR="0" wp14:anchorId="2333589B" wp14:editId="03DAF6B9">
            <wp:extent cx="1992652" cy="1106447"/>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3"/>
                    <a:stretch>
                      <a:fillRect/>
                    </a:stretch>
                  </pic:blipFill>
                  <pic:spPr>
                    <a:xfrm>
                      <a:off x="0" y="0"/>
                      <a:ext cx="2008154" cy="1115055"/>
                    </a:xfrm>
                    <a:prstGeom prst="rect">
                      <a:avLst/>
                    </a:prstGeom>
                  </pic:spPr>
                </pic:pic>
              </a:graphicData>
            </a:graphic>
          </wp:inline>
        </w:drawing>
      </w:r>
    </w:p>
    <w:p w14:paraId="4DC8DE3F" w14:textId="77777777" w:rsidR="00203DAA" w:rsidRPr="00A45053" w:rsidRDefault="00203DAA" w:rsidP="00A45053">
      <w:pPr>
        <w:pStyle w:val="4"/>
        <w:spacing w:line="360" w:lineRule="auto"/>
        <w:rPr>
          <w:sz w:val="24"/>
          <w:szCs w:val="24"/>
        </w:rPr>
      </w:pPr>
      <w:bookmarkStart w:id="134" w:name="_Toc509577295"/>
      <w:r w:rsidRPr="00A45053">
        <w:rPr>
          <w:sz w:val="24"/>
          <w:szCs w:val="24"/>
        </w:rPr>
        <w:lastRenderedPageBreak/>
        <w:t>已办事项</w:t>
      </w:r>
      <w:bookmarkEnd w:id="134"/>
    </w:p>
    <w:p w14:paraId="2E030735" w14:textId="77777777" w:rsidR="00203DAA" w:rsidRPr="00A45053" w:rsidRDefault="00203DAA" w:rsidP="00A45053">
      <w:pPr>
        <w:spacing w:line="360" w:lineRule="auto"/>
        <w:ind w:firstLine="425"/>
        <w:rPr>
          <w:rFonts w:ascii="宋体" w:eastAsia="宋体" w:hAnsi="宋体"/>
          <w:bCs/>
          <w:sz w:val="24"/>
          <w:szCs w:val="24"/>
        </w:rPr>
      </w:pPr>
      <w:r w:rsidRPr="00A45053">
        <w:rPr>
          <w:rFonts w:ascii="宋体" w:eastAsia="宋体" w:hAnsi="宋体"/>
          <w:bCs/>
          <w:sz w:val="24"/>
          <w:szCs w:val="24"/>
        </w:rPr>
        <w:t>存储当前登录用户已经处理过的业务流程，方便用户查看、追回。</w:t>
      </w:r>
    </w:p>
    <w:p w14:paraId="45383A72" w14:textId="77777777" w:rsidR="00203DAA" w:rsidRPr="00A45053" w:rsidRDefault="00203DAA" w:rsidP="00A45053">
      <w:pPr>
        <w:spacing w:line="360" w:lineRule="auto"/>
        <w:ind w:firstLineChars="200" w:firstLine="480"/>
        <w:rPr>
          <w:rFonts w:ascii="宋体" w:eastAsia="宋体" w:hAnsi="宋体"/>
          <w:bCs/>
          <w:sz w:val="24"/>
          <w:szCs w:val="24"/>
        </w:rPr>
      </w:pPr>
      <w:r w:rsidRPr="00A45053">
        <w:rPr>
          <w:rFonts w:ascii="宋体" w:eastAsia="宋体" w:hAnsi="宋体"/>
          <w:bCs/>
          <w:sz w:val="24"/>
          <w:szCs w:val="24"/>
        </w:rPr>
        <w:t>用户代办事项中处理完的流程，自动转到已办事项模块中，进入可对已办工作进行查看、处理回收等操作。</w:t>
      </w:r>
    </w:p>
    <w:p w14:paraId="1926F81D" w14:textId="77777777" w:rsidR="00203DAA" w:rsidRPr="00A45053" w:rsidRDefault="00203DAA" w:rsidP="00A45053">
      <w:pPr>
        <w:spacing w:line="360" w:lineRule="auto"/>
        <w:jc w:val="center"/>
        <w:rPr>
          <w:rFonts w:ascii="宋体" w:eastAsia="宋体" w:hAnsi="宋体" w:cs="宋体"/>
          <w:sz w:val="24"/>
          <w:szCs w:val="24"/>
        </w:rPr>
      </w:pPr>
      <w:r w:rsidRPr="00A45053">
        <w:rPr>
          <w:rFonts w:ascii="宋体" w:eastAsia="宋体" w:hAnsi="宋体"/>
          <w:noProof/>
          <w:sz w:val="24"/>
          <w:szCs w:val="24"/>
        </w:rPr>
        <w:drawing>
          <wp:inline distT="0" distB="0" distL="0" distR="0" wp14:anchorId="0237C478" wp14:editId="3078D7FB">
            <wp:extent cx="1562395" cy="2642775"/>
            <wp:effectExtent l="0" t="0" r="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4"/>
                    <a:stretch>
                      <a:fillRect/>
                    </a:stretch>
                  </pic:blipFill>
                  <pic:spPr>
                    <a:xfrm>
                      <a:off x="0" y="0"/>
                      <a:ext cx="1566986" cy="2650541"/>
                    </a:xfrm>
                    <a:prstGeom prst="rect">
                      <a:avLst/>
                    </a:prstGeom>
                  </pic:spPr>
                </pic:pic>
              </a:graphicData>
            </a:graphic>
          </wp:inline>
        </w:drawing>
      </w:r>
    </w:p>
    <w:p w14:paraId="07093C11" w14:textId="77777777" w:rsidR="00203DAA" w:rsidRPr="00A45053" w:rsidRDefault="00203DAA" w:rsidP="00A45053">
      <w:pPr>
        <w:pStyle w:val="4"/>
        <w:spacing w:line="360" w:lineRule="auto"/>
        <w:rPr>
          <w:sz w:val="24"/>
          <w:szCs w:val="24"/>
        </w:rPr>
      </w:pPr>
      <w:bookmarkStart w:id="135" w:name="_Toc509577296"/>
      <w:r w:rsidRPr="00A45053">
        <w:rPr>
          <w:sz w:val="24"/>
          <w:szCs w:val="24"/>
        </w:rPr>
        <w:t>通知公告</w:t>
      </w:r>
      <w:bookmarkEnd w:id="135"/>
    </w:p>
    <w:p w14:paraId="08520F40" w14:textId="77777777" w:rsidR="00203DAA" w:rsidRPr="00A45053" w:rsidRDefault="00203DAA" w:rsidP="00A45053">
      <w:pPr>
        <w:spacing w:line="360" w:lineRule="auto"/>
        <w:ind w:firstLineChars="200" w:firstLine="480"/>
        <w:rPr>
          <w:rFonts w:ascii="宋体" w:eastAsia="宋体" w:hAnsi="宋体"/>
          <w:bCs/>
          <w:sz w:val="24"/>
          <w:szCs w:val="24"/>
        </w:rPr>
      </w:pPr>
      <w:r w:rsidRPr="00A45053">
        <w:rPr>
          <w:rFonts w:ascii="宋体" w:eastAsia="宋体" w:hAnsi="宋体"/>
          <w:bCs/>
          <w:sz w:val="24"/>
          <w:szCs w:val="24"/>
        </w:rPr>
        <w:t>单位公共信息、即时消息、大纪事、制度等及时发布与信息共享。可以按照部门、角色和人员选择发布范围。</w:t>
      </w:r>
    </w:p>
    <w:p w14:paraId="4F1FD122" w14:textId="77777777" w:rsidR="00203DAA" w:rsidRPr="00A45053" w:rsidRDefault="00203DAA" w:rsidP="00A45053">
      <w:pPr>
        <w:spacing w:line="360" w:lineRule="auto"/>
        <w:ind w:firstLine="425"/>
        <w:rPr>
          <w:rFonts w:ascii="宋体" w:eastAsia="宋体" w:hAnsi="宋体"/>
          <w:bCs/>
          <w:sz w:val="24"/>
          <w:szCs w:val="24"/>
        </w:rPr>
      </w:pPr>
      <w:r w:rsidRPr="00A45053">
        <w:rPr>
          <w:rFonts w:ascii="宋体" w:eastAsia="宋体" w:hAnsi="宋体"/>
          <w:bCs/>
          <w:sz w:val="24"/>
          <w:szCs w:val="24"/>
        </w:rPr>
        <w:t>通知公告是组织单位发布活动预告，会议通知，值班安排等公共信息的发布平台。所发布信息是面向所有工作人员。可根据需要制定多个栏目，授权人员可在相应栏目或发布管理文章。</w:t>
      </w:r>
    </w:p>
    <w:p w14:paraId="3494E10D" w14:textId="77777777" w:rsidR="00FA7DAF" w:rsidRPr="00FA7DAF" w:rsidRDefault="00FA7DAF" w:rsidP="00FA7DAF">
      <w:pPr>
        <w:pStyle w:val="4"/>
        <w:numPr>
          <w:ilvl w:val="3"/>
          <w:numId w:val="49"/>
        </w:numPr>
        <w:spacing w:line="360" w:lineRule="auto"/>
        <w:rPr>
          <w:moveTo w:id="136" w:author="952295572@qq.com [11]" w:date="2018-10-23T10:58:00Z"/>
          <w:sz w:val="24"/>
          <w:szCs w:val="24"/>
        </w:rPr>
      </w:pPr>
      <w:bookmarkStart w:id="137" w:name="_Toc509577297"/>
      <w:moveToRangeStart w:id="138" w:author="952295572@qq.com [11]" w:date="2018-10-23T10:58:00Z" w:name="move528055645"/>
      <w:moveTo w:id="139" w:author="952295572@qq.com [11]" w:date="2018-10-23T10:58:00Z">
        <w:r w:rsidRPr="00FA7DAF">
          <w:rPr>
            <w:sz w:val="24"/>
            <w:szCs w:val="24"/>
          </w:rPr>
          <w:t>会议</w:t>
        </w:r>
        <w:r w:rsidRPr="00FA7DAF">
          <w:rPr>
            <w:rFonts w:hint="eastAsia"/>
            <w:sz w:val="24"/>
            <w:szCs w:val="24"/>
          </w:rPr>
          <w:t>通知</w:t>
        </w:r>
      </w:moveTo>
    </w:p>
    <w:p w14:paraId="4E8A6F09" w14:textId="77777777" w:rsidR="00FA7DAF" w:rsidRPr="00A45053" w:rsidRDefault="00FA7DAF" w:rsidP="00FA7DAF">
      <w:pPr>
        <w:spacing w:line="360" w:lineRule="auto"/>
        <w:ind w:firstLine="450"/>
        <w:rPr>
          <w:moveTo w:id="140" w:author="952295572@qq.com [11]" w:date="2018-10-23T10:58:00Z"/>
          <w:rFonts w:ascii="宋体" w:eastAsia="宋体" w:hAnsi="宋体"/>
          <w:bCs/>
          <w:sz w:val="24"/>
          <w:szCs w:val="24"/>
        </w:rPr>
      </w:pPr>
      <w:moveTo w:id="141" w:author="952295572@qq.com [11]" w:date="2018-10-23T10:58:00Z">
        <w:r w:rsidRPr="00A45053">
          <w:rPr>
            <w:rFonts w:ascii="宋体" w:eastAsia="宋体" w:hAnsi="宋体" w:hint="eastAsia"/>
            <w:bCs/>
            <w:sz w:val="24"/>
            <w:szCs w:val="24"/>
          </w:rPr>
          <w:t>申请的会议被批准后会议发起人可以通知所设置的相关人员，以便参会人员提前做好准备。通知的方式包括系统内部电子邮件等方式。提供对会议通知单的反馈信息接收，有助于会议管理员对会议动态安排动态掌握。</w:t>
        </w:r>
      </w:moveTo>
    </w:p>
    <w:moveToRangeEnd w:id="138"/>
    <w:p w14:paraId="12A6D8C0" w14:textId="77777777" w:rsidR="00203DAA" w:rsidRPr="00A45053" w:rsidRDefault="00203DAA" w:rsidP="00A45053">
      <w:pPr>
        <w:pStyle w:val="4"/>
        <w:spacing w:line="360" w:lineRule="auto"/>
        <w:rPr>
          <w:sz w:val="24"/>
          <w:szCs w:val="24"/>
        </w:rPr>
      </w:pPr>
      <w:r w:rsidRPr="00A45053">
        <w:rPr>
          <w:sz w:val="24"/>
          <w:szCs w:val="24"/>
        </w:rPr>
        <w:lastRenderedPageBreak/>
        <w:t>工作日志</w:t>
      </w:r>
      <w:bookmarkEnd w:id="137"/>
    </w:p>
    <w:p w14:paraId="25D5F799" w14:textId="77777777" w:rsidR="00203DAA" w:rsidRPr="00A45053" w:rsidRDefault="00203DAA" w:rsidP="00A45053">
      <w:pPr>
        <w:spacing w:line="360" w:lineRule="auto"/>
        <w:ind w:firstLineChars="200" w:firstLine="480"/>
        <w:rPr>
          <w:rFonts w:ascii="宋体" w:eastAsia="宋体" w:hAnsi="宋体"/>
          <w:bCs/>
          <w:sz w:val="24"/>
          <w:szCs w:val="24"/>
        </w:rPr>
      </w:pPr>
      <w:r w:rsidRPr="00A45053">
        <w:rPr>
          <w:rFonts w:ascii="宋体" w:eastAsia="宋体" w:hAnsi="宋体"/>
          <w:bCs/>
          <w:sz w:val="24"/>
          <w:szCs w:val="24"/>
        </w:rPr>
        <w:t>各用户可每天记录工作内容，及时反馈信息与沟通。部门领导可查看本部门员工日志，最高领导可查看所有日志列表,也可按部门查询日志。部门领导可查看下属日志，同级别的工作日志是不可见的（注：个人日志，只有其本人可见）。同时，企业可自定义日志模板，系统所有用户定义的日志模板可同步共享到模板库，其他人员可使用该模板。同时，系统含内置模板。用户可对自己的日志进行修改删除，其他任何人都不能进行该操作。领导与部门主管可对日志进行批示，增强互动性，有利于工作管理与指导以及知识平台建设。</w:t>
      </w:r>
    </w:p>
    <w:p w14:paraId="1C8864C0" w14:textId="77777777" w:rsidR="00203DAA" w:rsidRPr="00A45053" w:rsidRDefault="00203DAA" w:rsidP="00A45053">
      <w:pPr>
        <w:spacing w:line="360" w:lineRule="auto"/>
        <w:jc w:val="center"/>
        <w:rPr>
          <w:rFonts w:ascii="宋体" w:eastAsia="宋体" w:hAnsi="宋体"/>
          <w:bCs/>
          <w:sz w:val="24"/>
          <w:szCs w:val="24"/>
        </w:rPr>
      </w:pPr>
      <w:r w:rsidRPr="00A45053">
        <w:rPr>
          <w:rFonts w:ascii="宋体" w:eastAsia="宋体" w:hAnsi="宋体"/>
          <w:noProof/>
          <w:sz w:val="24"/>
          <w:szCs w:val="24"/>
        </w:rPr>
        <w:drawing>
          <wp:inline distT="0" distB="0" distL="0" distR="0" wp14:anchorId="27028E5B" wp14:editId="281BFF31">
            <wp:extent cx="1619766" cy="2891195"/>
            <wp:effectExtent l="0" t="0" r="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5"/>
                    <a:stretch>
                      <a:fillRect/>
                    </a:stretch>
                  </pic:blipFill>
                  <pic:spPr>
                    <a:xfrm>
                      <a:off x="0" y="0"/>
                      <a:ext cx="1623587" cy="2898016"/>
                    </a:xfrm>
                    <a:prstGeom prst="rect">
                      <a:avLst/>
                    </a:prstGeom>
                  </pic:spPr>
                </pic:pic>
              </a:graphicData>
            </a:graphic>
          </wp:inline>
        </w:drawing>
      </w:r>
    </w:p>
    <w:p w14:paraId="378DEE1F" w14:textId="28812A79" w:rsidR="00203DAA" w:rsidRPr="00A45053" w:rsidDel="00FA7DAF" w:rsidRDefault="00203DAA" w:rsidP="00A45053">
      <w:pPr>
        <w:pStyle w:val="4"/>
        <w:spacing w:line="360" w:lineRule="auto"/>
        <w:rPr>
          <w:moveFrom w:id="142" w:author="952295572@qq.com [11]" w:date="2018-10-23T10:58:00Z"/>
          <w:sz w:val="24"/>
          <w:szCs w:val="24"/>
        </w:rPr>
      </w:pPr>
      <w:bookmarkStart w:id="143" w:name="_Toc509577298"/>
      <w:bookmarkStart w:id="144" w:name="_Toc418674234"/>
      <w:bookmarkStart w:id="145" w:name="_Toc18440"/>
      <w:moveFromRangeStart w:id="146" w:author="952295572@qq.com [11]" w:date="2018-10-23T10:58:00Z" w:name="move528055645"/>
      <w:moveFrom w:id="147" w:author="952295572@qq.com [11]" w:date="2018-10-23T10:58:00Z">
        <w:r w:rsidRPr="00A45053" w:rsidDel="00FA7DAF">
          <w:rPr>
            <w:sz w:val="24"/>
            <w:szCs w:val="24"/>
          </w:rPr>
          <w:t>会议</w:t>
        </w:r>
        <w:bookmarkEnd w:id="143"/>
        <w:r w:rsidRPr="00A45053" w:rsidDel="00FA7DAF">
          <w:rPr>
            <w:rFonts w:hint="eastAsia"/>
            <w:sz w:val="24"/>
            <w:szCs w:val="24"/>
          </w:rPr>
          <w:t>通知</w:t>
        </w:r>
      </w:moveFrom>
    </w:p>
    <w:p w14:paraId="5AF4E2F7" w14:textId="5F1219CA" w:rsidR="00203DAA" w:rsidRPr="00A45053" w:rsidDel="00FA7DAF" w:rsidRDefault="00203DAA" w:rsidP="00A45053">
      <w:pPr>
        <w:spacing w:line="360" w:lineRule="auto"/>
        <w:ind w:firstLine="450"/>
        <w:rPr>
          <w:moveFrom w:id="148" w:author="952295572@qq.com [11]" w:date="2018-10-23T10:58:00Z"/>
          <w:rFonts w:ascii="宋体" w:eastAsia="宋体" w:hAnsi="宋体"/>
          <w:bCs/>
          <w:sz w:val="24"/>
          <w:szCs w:val="24"/>
        </w:rPr>
      </w:pPr>
      <w:moveFrom w:id="149" w:author="952295572@qq.com [11]" w:date="2018-10-23T10:58:00Z">
        <w:r w:rsidRPr="00A45053" w:rsidDel="00FA7DAF">
          <w:rPr>
            <w:rFonts w:ascii="宋体" w:eastAsia="宋体" w:hAnsi="宋体" w:hint="eastAsia"/>
            <w:bCs/>
            <w:sz w:val="24"/>
            <w:szCs w:val="24"/>
          </w:rPr>
          <w:t>申请的会议被批准后会议发起人可以通知所设置的相关人员，以便参会人员提前做好准备。通知的方式包括系统内部电子邮件等方式。提供对会议通知单的反馈信息接收，有助于会议管理员对会议动态安排动态掌握。</w:t>
        </w:r>
      </w:moveFrom>
    </w:p>
    <w:p w14:paraId="7FB41769" w14:textId="77777777" w:rsidR="00203DAA" w:rsidRPr="00A45053" w:rsidRDefault="00203DAA" w:rsidP="00A45053">
      <w:pPr>
        <w:pStyle w:val="4"/>
        <w:spacing w:line="360" w:lineRule="auto"/>
        <w:rPr>
          <w:sz w:val="24"/>
          <w:szCs w:val="24"/>
        </w:rPr>
      </w:pPr>
      <w:bookmarkStart w:id="150" w:name="_Toc509577299"/>
      <w:moveFromRangeEnd w:id="146"/>
      <w:r w:rsidRPr="00A45053">
        <w:rPr>
          <w:sz w:val="24"/>
          <w:szCs w:val="24"/>
        </w:rPr>
        <w:t>公文</w:t>
      </w:r>
      <w:bookmarkEnd w:id="144"/>
      <w:bookmarkEnd w:id="145"/>
      <w:r w:rsidRPr="00A45053">
        <w:rPr>
          <w:sz w:val="24"/>
          <w:szCs w:val="24"/>
        </w:rPr>
        <w:t>管理</w:t>
      </w:r>
      <w:bookmarkEnd w:id="150"/>
    </w:p>
    <w:p w14:paraId="3AF316C0" w14:textId="77777777" w:rsidR="00203DAA" w:rsidRPr="00A45053" w:rsidRDefault="00203DAA" w:rsidP="00A45053">
      <w:pPr>
        <w:spacing w:line="360" w:lineRule="auto"/>
        <w:ind w:firstLine="450"/>
        <w:rPr>
          <w:rFonts w:ascii="宋体" w:eastAsia="宋体" w:hAnsi="宋体"/>
          <w:bCs/>
          <w:sz w:val="24"/>
          <w:szCs w:val="24"/>
        </w:rPr>
      </w:pPr>
      <w:r w:rsidRPr="00A45053">
        <w:rPr>
          <w:rFonts w:ascii="宋体" w:eastAsia="宋体" w:hAnsi="宋体"/>
          <w:bCs/>
          <w:sz w:val="24"/>
          <w:szCs w:val="24"/>
        </w:rPr>
        <w:t>公文管理实现了收文管理，发文管理，文件归档以及公文审批、公文管理是各单位最繁杂的一项工作。不仅工作量大而且公文类型也很多。主要包括议案、</w:t>
      </w:r>
      <w:r w:rsidRPr="00A45053">
        <w:rPr>
          <w:rFonts w:ascii="宋体" w:eastAsia="宋体" w:hAnsi="宋体"/>
          <w:bCs/>
          <w:sz w:val="24"/>
          <w:szCs w:val="24"/>
        </w:rPr>
        <w:lastRenderedPageBreak/>
        <w:t>请示、工作报告、通报、通知、公告、函件、工作总结等多种多样。处理方式有收文、发文等不同种类。每件公文都有特定的流转过程。文件归档依据公文处理的特点，实现了不同种类的公文在收文、发文、请示汇报以及签批、审阅等流转过程的全电脑自动化管理，操作简单、灵活方便。提供了对在线文档的智能化管理。</w:t>
      </w:r>
    </w:p>
    <w:p w14:paraId="1ABC841E" w14:textId="77777777" w:rsidR="00203DAA" w:rsidRPr="00A45053" w:rsidRDefault="00203DAA" w:rsidP="00A45053">
      <w:pPr>
        <w:pStyle w:val="4"/>
        <w:spacing w:line="360" w:lineRule="auto"/>
        <w:rPr>
          <w:sz w:val="24"/>
          <w:szCs w:val="24"/>
        </w:rPr>
      </w:pPr>
      <w:bookmarkStart w:id="151" w:name="_Toc23426"/>
      <w:bookmarkStart w:id="152" w:name="_Toc509577300"/>
      <w:r w:rsidRPr="00A45053">
        <w:rPr>
          <w:sz w:val="24"/>
          <w:szCs w:val="24"/>
        </w:rPr>
        <w:t>发文管理</w:t>
      </w:r>
      <w:bookmarkEnd w:id="151"/>
      <w:bookmarkEnd w:id="152"/>
    </w:p>
    <w:p w14:paraId="4D25277F" w14:textId="77777777" w:rsidR="00203DAA" w:rsidRPr="00A45053" w:rsidRDefault="00203DAA" w:rsidP="00A45053">
      <w:pPr>
        <w:spacing w:line="360" w:lineRule="auto"/>
        <w:ind w:firstLineChars="200" w:firstLine="480"/>
        <w:rPr>
          <w:rFonts w:ascii="宋体" w:eastAsia="宋体" w:hAnsi="宋体"/>
          <w:bCs/>
          <w:sz w:val="24"/>
          <w:szCs w:val="24"/>
        </w:rPr>
      </w:pPr>
      <w:r w:rsidRPr="00A45053">
        <w:rPr>
          <w:rFonts w:ascii="宋体" w:eastAsia="宋体" w:hAnsi="宋体"/>
          <w:bCs/>
          <w:sz w:val="24"/>
          <w:szCs w:val="24"/>
        </w:rPr>
        <w:t>发文管理完成单位发文工作中的全部业务工作，在发文管理中文件的起草部门进行正式拟稿，然后通过工作流送交部门负责人核稿。在核稿完成后，送交主管领导审批。处理结束后按工作流交办公室审批结束。根据发文流程自动进行公文流转。发文办理入可以查看正文和处理过程、意见。</w:t>
      </w:r>
    </w:p>
    <w:p w14:paraId="2569209C" w14:textId="77777777" w:rsidR="00203DAA" w:rsidRPr="00A45053" w:rsidRDefault="00203DAA" w:rsidP="00A45053">
      <w:pPr>
        <w:spacing w:line="360" w:lineRule="auto"/>
        <w:ind w:firstLineChars="200" w:firstLine="480"/>
        <w:rPr>
          <w:rFonts w:ascii="宋体" w:eastAsia="宋体" w:hAnsi="宋体"/>
          <w:bCs/>
          <w:sz w:val="24"/>
          <w:szCs w:val="24"/>
        </w:rPr>
      </w:pPr>
      <w:r w:rsidRPr="00A45053">
        <w:rPr>
          <w:rFonts w:ascii="宋体" w:eastAsia="宋体" w:hAnsi="宋体"/>
          <w:bCs/>
          <w:sz w:val="24"/>
          <w:szCs w:val="24"/>
        </w:rPr>
        <w:t>发文拟稿</w:t>
      </w:r>
      <w:r w:rsidRPr="00A45053">
        <w:rPr>
          <w:rFonts w:ascii="宋体" w:eastAsia="宋体" w:hAnsi="宋体" w:hint="eastAsia"/>
          <w:bCs/>
          <w:sz w:val="24"/>
          <w:szCs w:val="24"/>
        </w:rPr>
        <w:t>：</w:t>
      </w:r>
      <w:r w:rsidRPr="00A45053">
        <w:rPr>
          <w:rFonts w:ascii="宋体" w:eastAsia="宋体" w:hAnsi="宋体"/>
          <w:bCs/>
          <w:sz w:val="24"/>
          <w:szCs w:val="24"/>
        </w:rPr>
        <w:t>科室负责人填写发文拟稿纸，填写发文方式、快慢等级、机密程度、签发、传阅、拟办单位、送达机关、内容以及附件上传。系统通过判断填写人是不是领导来判断下一步处理人是部门领导还是部门分管领导，发送者是部门领导，则下一个审批人是分管领导，否则是部门领导审批。</w:t>
      </w:r>
    </w:p>
    <w:p w14:paraId="4D14C29C" w14:textId="77777777" w:rsidR="00203DAA" w:rsidRPr="00A45053" w:rsidRDefault="00203DAA" w:rsidP="00A45053">
      <w:pPr>
        <w:spacing w:line="360" w:lineRule="auto"/>
        <w:ind w:firstLineChars="200" w:firstLine="480"/>
        <w:rPr>
          <w:rFonts w:ascii="宋体" w:eastAsia="宋体" w:hAnsi="宋体"/>
          <w:bCs/>
          <w:sz w:val="24"/>
          <w:szCs w:val="24"/>
        </w:rPr>
      </w:pPr>
      <w:r w:rsidRPr="00A45053">
        <w:rPr>
          <w:rFonts w:ascii="宋体" w:eastAsia="宋体" w:hAnsi="宋体"/>
          <w:bCs/>
          <w:sz w:val="24"/>
          <w:szCs w:val="24"/>
        </w:rPr>
        <w:t>发文审批：由发文流程指定的领导对公文进行审批意见填写，同意则继续发送，发送到下一步处理人进行审批。不同意退回到发起者的待办事项中进行修改。</w:t>
      </w:r>
    </w:p>
    <w:p w14:paraId="307AAE85" w14:textId="77777777" w:rsidR="00203DAA" w:rsidRPr="00A45053" w:rsidRDefault="00203DAA" w:rsidP="00A45053">
      <w:pPr>
        <w:spacing w:line="360" w:lineRule="auto"/>
        <w:ind w:firstLineChars="200" w:firstLine="480"/>
        <w:rPr>
          <w:rFonts w:ascii="宋体" w:eastAsia="宋体" w:hAnsi="宋体"/>
          <w:bCs/>
          <w:sz w:val="24"/>
          <w:szCs w:val="24"/>
        </w:rPr>
      </w:pPr>
      <w:r w:rsidRPr="00A45053">
        <w:rPr>
          <w:rFonts w:ascii="宋体" w:eastAsia="宋体" w:hAnsi="宋体"/>
          <w:bCs/>
          <w:sz w:val="24"/>
          <w:szCs w:val="24"/>
        </w:rPr>
        <w:t>发文完成：审批到达办公室最后一步时，办公室负责审批人点击完成结束该发文流程。结束后的流程可以在文件归档中进行查看。</w:t>
      </w:r>
    </w:p>
    <w:p w14:paraId="6D85E19B" w14:textId="77777777" w:rsidR="00203DAA" w:rsidRPr="00A45053" w:rsidRDefault="00203DAA" w:rsidP="00A45053">
      <w:pPr>
        <w:pStyle w:val="4"/>
        <w:spacing w:line="360" w:lineRule="auto"/>
        <w:rPr>
          <w:sz w:val="24"/>
          <w:szCs w:val="24"/>
        </w:rPr>
      </w:pPr>
      <w:bookmarkStart w:id="153" w:name="_Toc509577301"/>
      <w:bookmarkStart w:id="154" w:name="_Toc16866"/>
      <w:r w:rsidRPr="00A45053">
        <w:rPr>
          <w:sz w:val="24"/>
          <w:szCs w:val="24"/>
        </w:rPr>
        <w:t>收文管理</w:t>
      </w:r>
      <w:bookmarkEnd w:id="153"/>
      <w:bookmarkEnd w:id="154"/>
    </w:p>
    <w:p w14:paraId="442CE77A" w14:textId="77777777" w:rsidR="00203DAA" w:rsidRPr="00A45053" w:rsidRDefault="00203DAA" w:rsidP="00A45053">
      <w:pPr>
        <w:spacing w:line="360" w:lineRule="auto"/>
        <w:ind w:firstLine="420"/>
        <w:rPr>
          <w:rFonts w:ascii="宋体" w:eastAsia="宋体" w:hAnsi="宋体"/>
          <w:bCs/>
          <w:sz w:val="24"/>
          <w:szCs w:val="24"/>
        </w:rPr>
      </w:pPr>
      <w:r w:rsidRPr="00A45053">
        <w:rPr>
          <w:rFonts w:ascii="宋体" w:eastAsia="宋体" w:hAnsi="宋体"/>
          <w:bCs/>
          <w:sz w:val="24"/>
          <w:szCs w:val="24"/>
        </w:rPr>
        <w:t>收文管理包括收文阅办签，收文拟办，审批，批示，收文办理，归档等工作。来文登记时可以以附件形式上传到系统中，方便领导审阅批示。收文办理人可以查看正文和处理过程、意见</w:t>
      </w:r>
      <w:r w:rsidRPr="00A45053">
        <w:rPr>
          <w:rFonts w:ascii="宋体" w:eastAsia="宋体" w:hAnsi="宋体" w:hint="eastAsia"/>
          <w:bCs/>
          <w:sz w:val="24"/>
          <w:szCs w:val="24"/>
        </w:rPr>
        <w:t>。</w:t>
      </w:r>
    </w:p>
    <w:p w14:paraId="09B90A04" w14:textId="77777777" w:rsidR="00203DAA" w:rsidRPr="00A45053" w:rsidRDefault="00203DAA" w:rsidP="00A45053">
      <w:pPr>
        <w:spacing w:line="360" w:lineRule="auto"/>
        <w:ind w:firstLine="420"/>
        <w:rPr>
          <w:rFonts w:ascii="宋体" w:eastAsia="宋体" w:hAnsi="宋体"/>
          <w:bCs/>
          <w:sz w:val="24"/>
          <w:szCs w:val="24"/>
        </w:rPr>
      </w:pPr>
      <w:r w:rsidRPr="00A45053">
        <w:rPr>
          <w:rFonts w:ascii="宋体" w:eastAsia="宋体" w:hAnsi="宋体"/>
          <w:bCs/>
          <w:sz w:val="24"/>
          <w:szCs w:val="24"/>
        </w:rPr>
        <w:t>来文登记：由办公人员或拟办人对各种介质来文信息通过系统提供的公文模板进行电子表格转换登记或直接以附件形式建立。填写来文机关、来文字号、文件标题、来文份数，是否反馈，提交日期，附件。登记完毕后点击发送按钮，公文自动流转到下一个步骤。</w:t>
      </w:r>
    </w:p>
    <w:p w14:paraId="1AC1F500" w14:textId="77777777" w:rsidR="00203DAA" w:rsidRPr="00A45053" w:rsidRDefault="00203DAA" w:rsidP="00A45053">
      <w:pPr>
        <w:spacing w:line="360" w:lineRule="auto"/>
        <w:ind w:firstLine="420"/>
        <w:rPr>
          <w:rFonts w:ascii="宋体" w:eastAsia="宋体" w:hAnsi="宋体"/>
          <w:bCs/>
          <w:sz w:val="24"/>
          <w:szCs w:val="24"/>
        </w:rPr>
      </w:pPr>
      <w:r w:rsidRPr="00A45053">
        <w:rPr>
          <w:rFonts w:ascii="宋体" w:eastAsia="宋体" w:hAnsi="宋体"/>
          <w:bCs/>
          <w:sz w:val="24"/>
          <w:szCs w:val="24"/>
        </w:rPr>
        <w:lastRenderedPageBreak/>
        <w:t>来文审批：发文流程通过对发文登记中是否反馈进行分别处理流程下一步处理步骤，不是则走不需反馈的处理流程，是则走需要反馈的处理流程。审批过程与发文类似，审批人填写处理意见并发送到下一步审批人的待办事项中。</w:t>
      </w:r>
    </w:p>
    <w:p w14:paraId="1DE0C7A9" w14:textId="77777777" w:rsidR="00203DAA" w:rsidRPr="00A45053" w:rsidRDefault="00203DAA" w:rsidP="00A45053">
      <w:pPr>
        <w:spacing w:line="360" w:lineRule="auto"/>
        <w:ind w:firstLine="420"/>
        <w:rPr>
          <w:rFonts w:ascii="宋体" w:eastAsia="宋体" w:hAnsi="宋体"/>
          <w:bCs/>
          <w:sz w:val="24"/>
          <w:szCs w:val="24"/>
        </w:rPr>
      </w:pPr>
      <w:r w:rsidRPr="00A45053">
        <w:rPr>
          <w:rFonts w:ascii="宋体" w:eastAsia="宋体" w:hAnsi="宋体"/>
          <w:bCs/>
          <w:sz w:val="24"/>
          <w:szCs w:val="24"/>
        </w:rPr>
        <w:t>收文办理：根据收文流程步骤中指定的拟办人员对这份来文进行拟办，并将公文流转到领导进行批示</w:t>
      </w:r>
    </w:p>
    <w:p w14:paraId="53585CE2" w14:textId="77777777" w:rsidR="00203DAA" w:rsidRPr="00A45053" w:rsidRDefault="00203DAA" w:rsidP="00A45053">
      <w:pPr>
        <w:spacing w:line="360" w:lineRule="auto"/>
        <w:ind w:firstLine="420"/>
        <w:rPr>
          <w:rFonts w:ascii="宋体" w:eastAsia="宋体" w:hAnsi="宋体"/>
          <w:bCs/>
          <w:sz w:val="24"/>
          <w:szCs w:val="24"/>
        </w:rPr>
      </w:pPr>
      <w:r w:rsidRPr="00A45053">
        <w:rPr>
          <w:rFonts w:ascii="宋体" w:eastAsia="宋体" w:hAnsi="宋体"/>
          <w:bCs/>
          <w:sz w:val="24"/>
          <w:szCs w:val="24"/>
        </w:rPr>
        <w:t>收文完成：最终到达反馈人员的代办事项中，点击完成，流程操作结束。</w:t>
      </w:r>
    </w:p>
    <w:p w14:paraId="7FF036AB" w14:textId="77777777" w:rsidR="00203DAA" w:rsidRPr="00A45053" w:rsidRDefault="00203DAA" w:rsidP="00A45053">
      <w:pPr>
        <w:pStyle w:val="4"/>
        <w:spacing w:line="360" w:lineRule="auto"/>
        <w:rPr>
          <w:sz w:val="24"/>
          <w:szCs w:val="24"/>
        </w:rPr>
      </w:pPr>
      <w:bookmarkStart w:id="155" w:name="_Toc5582"/>
      <w:bookmarkStart w:id="156" w:name="_Toc509577302"/>
      <w:r w:rsidRPr="00A45053">
        <w:rPr>
          <w:sz w:val="24"/>
          <w:szCs w:val="24"/>
        </w:rPr>
        <w:t>公文归档</w:t>
      </w:r>
      <w:bookmarkEnd w:id="155"/>
      <w:bookmarkEnd w:id="156"/>
    </w:p>
    <w:p w14:paraId="3D6E45E4" w14:textId="77777777" w:rsidR="00203DAA" w:rsidRPr="00A45053" w:rsidRDefault="00203DAA" w:rsidP="00A45053">
      <w:pPr>
        <w:spacing w:line="360" w:lineRule="auto"/>
        <w:ind w:firstLine="420"/>
        <w:rPr>
          <w:rFonts w:ascii="宋体" w:eastAsia="宋体" w:hAnsi="宋体"/>
          <w:bCs/>
          <w:sz w:val="24"/>
          <w:szCs w:val="24"/>
        </w:rPr>
      </w:pPr>
      <w:r w:rsidRPr="00A45053">
        <w:rPr>
          <w:rFonts w:ascii="宋体" w:eastAsia="宋体" w:hAnsi="宋体"/>
          <w:bCs/>
          <w:sz w:val="24"/>
          <w:szCs w:val="24"/>
        </w:rPr>
        <w:t>可实现公文的分类归档，帮助单位用户快速整理公文，搭建系统化资料数据库，方便授权人员可随时在线管理、查询公文信息。</w:t>
      </w:r>
    </w:p>
    <w:p w14:paraId="4A7C1AC3" w14:textId="77777777" w:rsidR="00203DAA" w:rsidRPr="00A45053" w:rsidRDefault="00203DAA" w:rsidP="00A45053">
      <w:pPr>
        <w:pStyle w:val="4"/>
        <w:spacing w:line="360" w:lineRule="auto"/>
        <w:rPr>
          <w:sz w:val="24"/>
          <w:szCs w:val="24"/>
        </w:rPr>
      </w:pPr>
      <w:bookmarkStart w:id="157" w:name="_Toc509577303"/>
      <w:r w:rsidRPr="00A45053">
        <w:rPr>
          <w:rFonts w:hint="eastAsia"/>
          <w:sz w:val="24"/>
          <w:szCs w:val="24"/>
        </w:rPr>
        <w:t>备忘录</w:t>
      </w:r>
      <w:bookmarkEnd w:id="157"/>
    </w:p>
    <w:p w14:paraId="161B8A00" w14:textId="77777777" w:rsidR="00203DAA" w:rsidRPr="00A45053" w:rsidRDefault="00203DAA" w:rsidP="00A45053">
      <w:pPr>
        <w:pStyle w:val="ab"/>
        <w:ind w:leftChars="0" w:left="0" w:firstLineChars="200" w:firstLine="480"/>
        <w:rPr>
          <w:rFonts w:ascii="宋体" w:eastAsia="宋体" w:hAnsi="宋体"/>
          <w:szCs w:val="24"/>
        </w:rPr>
      </w:pPr>
      <w:r w:rsidRPr="00A45053">
        <w:rPr>
          <w:rFonts w:ascii="宋体" w:eastAsia="宋体" w:hAnsi="宋体" w:hint="eastAsia"/>
          <w:szCs w:val="24"/>
        </w:rPr>
        <w:t>备忘录实现在</w:t>
      </w:r>
      <w:r w:rsidRPr="00A45053">
        <w:rPr>
          <w:rFonts w:ascii="宋体" w:eastAsia="宋体" w:hAnsi="宋体"/>
          <w:szCs w:val="24"/>
        </w:rPr>
        <w:t>日历上查询、新增、编辑和删除个人日程安排</w:t>
      </w:r>
      <w:r w:rsidRPr="00A45053">
        <w:rPr>
          <w:rFonts w:ascii="宋体" w:eastAsia="宋体" w:hAnsi="宋体" w:hint="eastAsia"/>
          <w:szCs w:val="24"/>
        </w:rPr>
        <w:t>的</w:t>
      </w:r>
      <w:r w:rsidRPr="00A45053">
        <w:rPr>
          <w:rFonts w:ascii="宋体" w:eastAsia="宋体" w:hAnsi="宋体"/>
          <w:szCs w:val="24"/>
        </w:rPr>
        <w:t>功能。</w:t>
      </w:r>
    </w:p>
    <w:p w14:paraId="3989EFB4" w14:textId="77777777" w:rsidR="00203DAA" w:rsidRPr="00A45053" w:rsidRDefault="00203DAA" w:rsidP="00A45053">
      <w:pPr>
        <w:pStyle w:val="ab"/>
        <w:ind w:leftChars="0" w:left="0" w:firstLineChars="200" w:firstLine="480"/>
        <w:rPr>
          <w:rFonts w:ascii="宋体" w:eastAsia="宋体" w:hAnsi="宋体"/>
          <w:szCs w:val="24"/>
        </w:rPr>
      </w:pPr>
      <w:r w:rsidRPr="00A45053">
        <w:rPr>
          <w:rFonts w:ascii="宋体" w:eastAsia="宋体" w:hAnsi="宋体" w:hint="eastAsia"/>
          <w:szCs w:val="24"/>
        </w:rPr>
        <w:t>备忘录</w:t>
      </w:r>
      <w:r w:rsidRPr="00A45053">
        <w:rPr>
          <w:rFonts w:ascii="宋体" w:eastAsia="宋体" w:hAnsi="宋体"/>
          <w:szCs w:val="24"/>
        </w:rPr>
        <w:t>模块提供网络</w:t>
      </w:r>
      <w:r w:rsidRPr="00A45053">
        <w:rPr>
          <w:rFonts w:ascii="宋体" w:eastAsia="宋体" w:hAnsi="宋体" w:hint="eastAsia"/>
          <w:szCs w:val="24"/>
        </w:rPr>
        <w:t>化</w:t>
      </w:r>
      <w:r w:rsidRPr="00A45053">
        <w:rPr>
          <w:rFonts w:ascii="宋体" w:eastAsia="宋体" w:hAnsi="宋体"/>
          <w:szCs w:val="24"/>
        </w:rPr>
        <w:t>的日程安排功能。系统遵循传统习惯，把日程安排放在日历上进行，相当于一个电子日历，记录代办事项，提供查询、新增、编辑和删除功能。</w:t>
      </w:r>
    </w:p>
    <w:p w14:paraId="7BBD8DBA" w14:textId="77777777" w:rsidR="00203DAA" w:rsidRPr="00A45053" w:rsidRDefault="00203DAA" w:rsidP="00A45053">
      <w:pPr>
        <w:pStyle w:val="ab"/>
        <w:ind w:leftChars="0" w:left="0" w:firstLineChars="200" w:firstLine="480"/>
        <w:jc w:val="center"/>
        <w:rPr>
          <w:rFonts w:ascii="宋体" w:eastAsia="宋体" w:hAnsi="宋体"/>
          <w:szCs w:val="24"/>
        </w:rPr>
      </w:pPr>
      <w:r w:rsidRPr="00A45053">
        <w:rPr>
          <w:rFonts w:ascii="宋体" w:eastAsia="宋体" w:hAnsi="宋体"/>
          <w:noProof/>
          <w:szCs w:val="24"/>
        </w:rPr>
        <w:drawing>
          <wp:inline distT="0" distB="0" distL="0" distR="0" wp14:anchorId="5519D53D" wp14:editId="5B166837">
            <wp:extent cx="1633235" cy="2697086"/>
            <wp:effectExtent l="0" t="0" r="508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86"/>
                    <a:stretch>
                      <a:fillRect/>
                    </a:stretch>
                  </pic:blipFill>
                  <pic:spPr>
                    <a:xfrm>
                      <a:off x="0" y="0"/>
                      <a:ext cx="1641407" cy="2710581"/>
                    </a:xfrm>
                    <a:prstGeom prst="rect">
                      <a:avLst/>
                    </a:prstGeom>
                  </pic:spPr>
                </pic:pic>
              </a:graphicData>
            </a:graphic>
          </wp:inline>
        </w:drawing>
      </w:r>
    </w:p>
    <w:p w14:paraId="31F30165" w14:textId="77777777" w:rsidR="00203DAA" w:rsidRPr="00A45053" w:rsidRDefault="00203DAA" w:rsidP="00A45053">
      <w:pPr>
        <w:pStyle w:val="4"/>
        <w:spacing w:line="360" w:lineRule="auto"/>
        <w:rPr>
          <w:sz w:val="24"/>
          <w:szCs w:val="24"/>
        </w:rPr>
      </w:pPr>
      <w:bookmarkStart w:id="158" w:name="_Toc12021"/>
      <w:bookmarkStart w:id="159" w:name="_Toc418674239"/>
      <w:r w:rsidRPr="00A45053">
        <w:rPr>
          <w:rFonts w:hint="eastAsia"/>
          <w:sz w:val="24"/>
          <w:szCs w:val="24"/>
        </w:rPr>
        <w:t>请假申请</w:t>
      </w:r>
    </w:p>
    <w:p w14:paraId="52895E06" w14:textId="77777777" w:rsidR="00203DAA" w:rsidRPr="00A45053" w:rsidRDefault="00203DAA" w:rsidP="00A45053">
      <w:pPr>
        <w:spacing w:line="360" w:lineRule="auto"/>
        <w:ind w:firstLineChars="200" w:firstLine="480"/>
        <w:rPr>
          <w:rFonts w:ascii="宋体" w:eastAsia="宋体" w:hAnsi="宋体"/>
          <w:bCs/>
          <w:sz w:val="24"/>
          <w:szCs w:val="24"/>
        </w:rPr>
      </w:pPr>
      <w:r w:rsidRPr="00A45053">
        <w:rPr>
          <w:rFonts w:ascii="宋体" w:eastAsia="宋体" w:hAnsi="宋体"/>
          <w:bCs/>
          <w:sz w:val="24"/>
          <w:szCs w:val="24"/>
        </w:rPr>
        <w:t>对员工的请假申请进行新增、删除、查询、批量维护等管理。通过请假类别、</w:t>
      </w:r>
      <w:r w:rsidRPr="00A45053">
        <w:rPr>
          <w:rFonts w:ascii="宋体" w:eastAsia="宋体" w:hAnsi="宋体"/>
          <w:bCs/>
          <w:sz w:val="24"/>
          <w:szCs w:val="24"/>
        </w:rPr>
        <w:lastRenderedPageBreak/>
        <w:t>请假天数、登录人的职位进行流程设计。填写开始时间，结束时间和备注。</w:t>
      </w:r>
    </w:p>
    <w:bookmarkEnd w:id="158"/>
    <w:bookmarkEnd w:id="159"/>
    <w:p w14:paraId="7AE90051" w14:textId="77777777" w:rsidR="00203DAA" w:rsidRPr="00A45053" w:rsidRDefault="00203DAA" w:rsidP="00A45053">
      <w:pPr>
        <w:pStyle w:val="4"/>
        <w:spacing w:line="360" w:lineRule="auto"/>
        <w:rPr>
          <w:sz w:val="24"/>
          <w:szCs w:val="24"/>
        </w:rPr>
      </w:pPr>
      <w:r w:rsidRPr="00A45053">
        <w:rPr>
          <w:rFonts w:hint="eastAsia"/>
          <w:sz w:val="24"/>
          <w:szCs w:val="24"/>
        </w:rPr>
        <w:t>通讯录</w:t>
      </w:r>
    </w:p>
    <w:p w14:paraId="57BE1218" w14:textId="77777777" w:rsidR="00203DAA" w:rsidRPr="00A45053" w:rsidRDefault="00203DAA" w:rsidP="00A45053">
      <w:pPr>
        <w:spacing w:line="360" w:lineRule="auto"/>
        <w:ind w:firstLineChars="200" w:firstLine="480"/>
        <w:rPr>
          <w:rFonts w:ascii="宋体" w:eastAsia="宋体" w:hAnsi="宋体"/>
          <w:bCs/>
          <w:sz w:val="24"/>
          <w:szCs w:val="24"/>
        </w:rPr>
      </w:pPr>
      <w:r w:rsidRPr="00A45053">
        <w:rPr>
          <w:rFonts w:ascii="宋体" w:eastAsia="宋体" w:hAnsi="宋体" w:hint="eastAsia"/>
          <w:bCs/>
          <w:sz w:val="24"/>
          <w:szCs w:val="24"/>
        </w:rPr>
        <w:t>管理员定期更新单位公共通讯录，删除、或者批量导入的功能，普通用户可以查看公共通讯录，支持模糊查询，支持按部门或者某一个字查询出具体信息。普通用户还可以将公共通讯录批量导入到个人通讯录中</w:t>
      </w:r>
      <w:r w:rsidRPr="00A45053">
        <w:rPr>
          <w:rFonts w:ascii="宋体" w:eastAsia="宋体" w:hAnsi="宋体"/>
          <w:bCs/>
          <w:sz w:val="24"/>
          <w:szCs w:val="24"/>
        </w:rPr>
        <w:t>。</w:t>
      </w:r>
    </w:p>
    <w:p w14:paraId="31C90780" w14:textId="77777777" w:rsidR="002752E5" w:rsidRPr="00A45053" w:rsidRDefault="002752E5" w:rsidP="00A45053">
      <w:pPr>
        <w:pStyle w:val="2"/>
        <w:spacing w:line="360" w:lineRule="auto"/>
        <w:rPr>
          <w:sz w:val="24"/>
          <w:szCs w:val="24"/>
        </w:rPr>
      </w:pPr>
      <w:r w:rsidRPr="00A45053">
        <w:rPr>
          <w:rFonts w:hint="eastAsia"/>
          <w:sz w:val="24"/>
          <w:szCs w:val="24"/>
        </w:rPr>
        <w:t>LED全彩显示屏</w:t>
      </w:r>
      <w:bookmarkEnd w:id="133"/>
    </w:p>
    <w:p w14:paraId="083178BE"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noProof/>
          <w:sz w:val="24"/>
          <w:szCs w:val="24"/>
        </w:rPr>
        <w:drawing>
          <wp:inline distT="0" distB="0" distL="0" distR="0" wp14:anchorId="05A8E4C5" wp14:editId="3B5D046D">
            <wp:extent cx="3985304" cy="269413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7"/>
                    <a:stretch>
                      <a:fillRect/>
                    </a:stretch>
                  </pic:blipFill>
                  <pic:spPr>
                    <a:xfrm>
                      <a:off x="0" y="0"/>
                      <a:ext cx="3994282" cy="2700203"/>
                    </a:xfrm>
                    <a:prstGeom prst="rect">
                      <a:avLst/>
                    </a:prstGeom>
                  </pic:spPr>
                </pic:pic>
              </a:graphicData>
            </a:graphic>
          </wp:inline>
        </w:drawing>
      </w:r>
    </w:p>
    <w:p w14:paraId="6CF1D030"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noProof/>
          <w:sz w:val="24"/>
          <w:szCs w:val="24"/>
        </w:rPr>
        <w:drawing>
          <wp:inline distT="0" distB="0" distL="0" distR="0" wp14:anchorId="7A7F9F8A" wp14:editId="0D185816">
            <wp:extent cx="3906021" cy="2663110"/>
            <wp:effectExtent l="0" t="0" r="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8"/>
                    <a:stretch>
                      <a:fillRect/>
                    </a:stretch>
                  </pic:blipFill>
                  <pic:spPr>
                    <a:xfrm>
                      <a:off x="0" y="0"/>
                      <a:ext cx="3913270" cy="2668052"/>
                    </a:xfrm>
                    <a:prstGeom prst="rect">
                      <a:avLst/>
                    </a:prstGeom>
                  </pic:spPr>
                </pic:pic>
              </a:graphicData>
            </a:graphic>
          </wp:inline>
        </w:drawing>
      </w:r>
    </w:p>
    <w:p w14:paraId="13CCA000" w14:textId="77777777" w:rsidR="002752E5" w:rsidRPr="00A45053" w:rsidRDefault="002752E5" w:rsidP="00A45053">
      <w:pPr>
        <w:spacing w:line="360" w:lineRule="auto"/>
        <w:jc w:val="center"/>
        <w:rPr>
          <w:rFonts w:ascii="宋体" w:eastAsia="宋体" w:hAnsi="宋体"/>
          <w:sz w:val="24"/>
          <w:szCs w:val="24"/>
        </w:rPr>
      </w:pPr>
    </w:p>
    <w:tbl>
      <w:tblPr>
        <w:tblpPr w:leftFromText="180" w:rightFromText="180" w:vertAnchor="text" w:horzAnchor="page" w:tblpX="1381" w:tblpY="767"/>
        <w:tblOverlap w:val="never"/>
        <w:tblW w:w="94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19"/>
        <w:gridCol w:w="3495"/>
        <w:gridCol w:w="5392"/>
      </w:tblGrid>
      <w:tr w:rsidR="002752E5" w:rsidRPr="00A45053" w14:paraId="0F2BC192" w14:textId="77777777" w:rsidTr="002752E5">
        <w:trPr>
          <w:trHeight w:hRule="exact" w:val="340"/>
        </w:trPr>
        <w:tc>
          <w:tcPr>
            <w:tcW w:w="519" w:type="dxa"/>
            <w:vMerge w:val="restart"/>
          </w:tcPr>
          <w:p w14:paraId="2C22DC78" w14:textId="77777777" w:rsidR="002752E5" w:rsidRPr="00A45053" w:rsidRDefault="002752E5" w:rsidP="00A45053">
            <w:pPr>
              <w:spacing w:line="360" w:lineRule="auto"/>
              <w:rPr>
                <w:rFonts w:ascii="宋体" w:eastAsia="宋体" w:hAnsi="宋体"/>
                <w:sz w:val="24"/>
                <w:szCs w:val="24"/>
              </w:rPr>
            </w:pPr>
            <w:r w:rsidRPr="00A45053">
              <w:rPr>
                <w:rFonts w:ascii="宋体" w:eastAsia="宋体" w:hAnsi="宋体" w:hint="eastAsia"/>
                <w:sz w:val="24"/>
                <w:szCs w:val="24"/>
              </w:rPr>
              <w:lastRenderedPageBreak/>
              <w:t xml:space="preserve">   模</w:t>
            </w:r>
          </w:p>
          <w:p w14:paraId="5070B179"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组</w:t>
            </w:r>
          </w:p>
          <w:p w14:paraId="0E554C8C"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参</w:t>
            </w:r>
          </w:p>
          <w:p w14:paraId="79664550"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数</w:t>
            </w:r>
          </w:p>
        </w:tc>
        <w:tc>
          <w:tcPr>
            <w:tcW w:w="3495" w:type="dxa"/>
            <w:vAlign w:val="center"/>
          </w:tcPr>
          <w:p w14:paraId="637DFF94"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名称</w:t>
            </w:r>
          </w:p>
        </w:tc>
        <w:tc>
          <w:tcPr>
            <w:tcW w:w="5392" w:type="dxa"/>
            <w:vAlign w:val="center"/>
          </w:tcPr>
          <w:p w14:paraId="73C2B1CC"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规格参数</w:t>
            </w:r>
          </w:p>
        </w:tc>
      </w:tr>
      <w:tr w:rsidR="002752E5" w:rsidRPr="00A45053" w14:paraId="7B2971EC" w14:textId="77777777" w:rsidTr="002752E5">
        <w:trPr>
          <w:trHeight w:hRule="exact" w:val="340"/>
        </w:trPr>
        <w:tc>
          <w:tcPr>
            <w:tcW w:w="519" w:type="dxa"/>
            <w:vMerge/>
            <w:vAlign w:val="center"/>
          </w:tcPr>
          <w:p w14:paraId="1CADA53B" w14:textId="77777777" w:rsidR="002752E5" w:rsidRPr="00A45053" w:rsidRDefault="002752E5" w:rsidP="00A45053">
            <w:pPr>
              <w:spacing w:line="360" w:lineRule="auto"/>
              <w:jc w:val="center"/>
              <w:rPr>
                <w:rFonts w:ascii="宋体" w:eastAsia="宋体" w:hAnsi="宋体"/>
                <w:sz w:val="24"/>
                <w:szCs w:val="24"/>
              </w:rPr>
            </w:pPr>
          </w:p>
        </w:tc>
        <w:tc>
          <w:tcPr>
            <w:tcW w:w="3495" w:type="dxa"/>
            <w:vAlign w:val="center"/>
          </w:tcPr>
          <w:p w14:paraId="4CA87BD5" w14:textId="77777777" w:rsidR="002752E5" w:rsidRPr="00A45053" w:rsidRDefault="002752E5" w:rsidP="00A45053">
            <w:pPr>
              <w:pStyle w:val="12"/>
              <w:spacing w:line="360" w:lineRule="auto"/>
              <w:jc w:val="center"/>
              <w:rPr>
                <w:sz w:val="24"/>
              </w:rPr>
            </w:pPr>
            <w:r w:rsidRPr="00A45053">
              <w:rPr>
                <w:rFonts w:hint="eastAsia"/>
                <w:sz w:val="24"/>
              </w:rPr>
              <w:t>模组点间距、分辨率、尺寸</w:t>
            </w:r>
          </w:p>
        </w:tc>
        <w:tc>
          <w:tcPr>
            <w:tcW w:w="5392" w:type="dxa"/>
            <w:vAlign w:val="center"/>
          </w:tcPr>
          <w:p w14:paraId="76A38B71" w14:textId="77777777" w:rsidR="002752E5" w:rsidRPr="00A45053" w:rsidRDefault="002752E5" w:rsidP="00A45053">
            <w:pPr>
              <w:spacing w:line="360" w:lineRule="auto"/>
              <w:jc w:val="center"/>
              <w:rPr>
                <w:rFonts w:ascii="宋体" w:eastAsia="宋体" w:hAnsi="宋体" w:cs="Arial"/>
                <w:sz w:val="24"/>
                <w:szCs w:val="24"/>
              </w:rPr>
            </w:pPr>
            <w:r w:rsidRPr="00A45053">
              <w:rPr>
                <w:rFonts w:ascii="宋体" w:eastAsia="宋体" w:hAnsi="宋体" w:cs="Arial"/>
                <w:sz w:val="24"/>
                <w:szCs w:val="24"/>
              </w:rPr>
              <w:t>1.58mm、96*108、152*171*2mm</w:t>
            </w:r>
          </w:p>
        </w:tc>
      </w:tr>
      <w:tr w:rsidR="002752E5" w:rsidRPr="00A45053" w14:paraId="21CFA9E0" w14:textId="77777777" w:rsidTr="002752E5">
        <w:trPr>
          <w:trHeight w:hRule="exact" w:val="340"/>
        </w:trPr>
        <w:tc>
          <w:tcPr>
            <w:tcW w:w="519" w:type="dxa"/>
            <w:vMerge/>
            <w:vAlign w:val="center"/>
          </w:tcPr>
          <w:p w14:paraId="00045EF4" w14:textId="77777777" w:rsidR="002752E5" w:rsidRPr="00A45053" w:rsidRDefault="002752E5" w:rsidP="00A45053">
            <w:pPr>
              <w:pStyle w:val="12"/>
              <w:spacing w:line="360" w:lineRule="auto"/>
              <w:ind w:left="1920"/>
              <w:jc w:val="center"/>
              <w:rPr>
                <w:sz w:val="24"/>
              </w:rPr>
            </w:pPr>
          </w:p>
        </w:tc>
        <w:tc>
          <w:tcPr>
            <w:tcW w:w="3495" w:type="dxa"/>
            <w:vAlign w:val="center"/>
          </w:tcPr>
          <w:p w14:paraId="42BB5FA0" w14:textId="77777777" w:rsidR="002752E5" w:rsidRPr="00A45053" w:rsidRDefault="002752E5" w:rsidP="00A45053">
            <w:pPr>
              <w:pStyle w:val="12"/>
              <w:spacing w:line="360" w:lineRule="auto"/>
              <w:jc w:val="center"/>
              <w:rPr>
                <w:sz w:val="24"/>
              </w:rPr>
            </w:pPr>
            <w:r w:rsidRPr="00A45053">
              <w:rPr>
                <w:rFonts w:hint="eastAsia"/>
                <w:sz w:val="24"/>
              </w:rPr>
              <w:t>像素结构、 LED封装方式</w:t>
            </w:r>
          </w:p>
          <w:p w14:paraId="295064AE" w14:textId="77777777" w:rsidR="002752E5" w:rsidRPr="00A45053" w:rsidRDefault="002752E5" w:rsidP="00A45053">
            <w:pPr>
              <w:pStyle w:val="12"/>
              <w:spacing w:line="360" w:lineRule="auto"/>
              <w:ind w:left="1920"/>
              <w:jc w:val="center"/>
              <w:rPr>
                <w:sz w:val="24"/>
              </w:rPr>
            </w:pPr>
          </w:p>
        </w:tc>
        <w:tc>
          <w:tcPr>
            <w:tcW w:w="5392" w:type="dxa"/>
            <w:vAlign w:val="center"/>
          </w:tcPr>
          <w:p w14:paraId="0C33299A" w14:textId="77777777" w:rsidR="002752E5" w:rsidRPr="00A45053" w:rsidRDefault="002752E5" w:rsidP="00A45053">
            <w:pPr>
              <w:spacing w:line="360" w:lineRule="auto"/>
              <w:jc w:val="center"/>
              <w:rPr>
                <w:rFonts w:ascii="宋体" w:eastAsia="宋体" w:hAnsi="宋体" w:cs="Arial"/>
                <w:sz w:val="24"/>
                <w:szCs w:val="24"/>
              </w:rPr>
            </w:pPr>
            <w:r w:rsidRPr="00A45053">
              <w:rPr>
                <w:rFonts w:ascii="宋体" w:eastAsia="宋体" w:hAnsi="宋体" w:cs="Arial"/>
                <w:sz w:val="24"/>
                <w:szCs w:val="24"/>
              </w:rPr>
              <w:t>1R1G1B、 SMD</w:t>
            </w:r>
            <w:r w:rsidRPr="00A45053">
              <w:rPr>
                <w:rFonts w:ascii="宋体" w:eastAsia="宋体" w:hAnsi="宋体" w:cs="Arial" w:hint="eastAsia"/>
                <w:sz w:val="24"/>
                <w:szCs w:val="24"/>
              </w:rPr>
              <w:t>1</w:t>
            </w:r>
            <w:r w:rsidRPr="00A45053">
              <w:rPr>
                <w:rFonts w:ascii="宋体" w:eastAsia="宋体" w:hAnsi="宋体" w:cs="Arial"/>
                <w:sz w:val="24"/>
                <w:szCs w:val="24"/>
              </w:rPr>
              <w:t>010</w:t>
            </w:r>
          </w:p>
        </w:tc>
      </w:tr>
      <w:tr w:rsidR="002752E5" w:rsidRPr="00A45053" w14:paraId="2D11023F" w14:textId="77777777" w:rsidTr="002752E5">
        <w:trPr>
          <w:trHeight w:hRule="exact" w:val="340"/>
        </w:trPr>
        <w:tc>
          <w:tcPr>
            <w:tcW w:w="519" w:type="dxa"/>
            <w:vMerge/>
            <w:vAlign w:val="center"/>
          </w:tcPr>
          <w:p w14:paraId="36B4C14E" w14:textId="77777777" w:rsidR="002752E5" w:rsidRPr="00A45053" w:rsidRDefault="002752E5" w:rsidP="00A45053">
            <w:pPr>
              <w:pStyle w:val="12"/>
              <w:spacing w:line="360" w:lineRule="auto"/>
              <w:ind w:left="1920"/>
              <w:jc w:val="center"/>
              <w:rPr>
                <w:sz w:val="24"/>
              </w:rPr>
            </w:pPr>
          </w:p>
        </w:tc>
        <w:tc>
          <w:tcPr>
            <w:tcW w:w="3495" w:type="dxa"/>
            <w:vAlign w:val="center"/>
          </w:tcPr>
          <w:p w14:paraId="4F689963" w14:textId="77777777" w:rsidR="002752E5" w:rsidRPr="00A45053" w:rsidRDefault="002752E5" w:rsidP="00A45053">
            <w:pPr>
              <w:pStyle w:val="12"/>
              <w:spacing w:line="360" w:lineRule="auto"/>
              <w:jc w:val="center"/>
              <w:rPr>
                <w:sz w:val="24"/>
              </w:rPr>
            </w:pPr>
            <w:r w:rsidRPr="00A45053">
              <w:rPr>
                <w:rFonts w:hint="eastAsia"/>
                <w:sz w:val="24"/>
              </w:rPr>
              <w:t>工作电压、模组功率</w:t>
            </w:r>
          </w:p>
        </w:tc>
        <w:tc>
          <w:tcPr>
            <w:tcW w:w="5392" w:type="dxa"/>
            <w:vAlign w:val="center"/>
          </w:tcPr>
          <w:p w14:paraId="7AD152D0" w14:textId="77777777" w:rsidR="002752E5" w:rsidRPr="00A45053" w:rsidRDefault="002752E5" w:rsidP="00A45053">
            <w:pPr>
              <w:pStyle w:val="12"/>
              <w:spacing w:line="360" w:lineRule="auto"/>
              <w:ind w:left="1920"/>
              <w:jc w:val="left"/>
              <w:rPr>
                <w:rFonts w:cs="Arial"/>
                <w:sz w:val="24"/>
              </w:rPr>
            </w:pPr>
            <w:r w:rsidRPr="00A45053">
              <w:rPr>
                <w:rFonts w:cs="Arial"/>
                <w:sz w:val="24"/>
              </w:rPr>
              <w:t>DC4.2V、9W</w:t>
            </w:r>
          </w:p>
          <w:p w14:paraId="4B62EC53" w14:textId="77777777" w:rsidR="002752E5" w:rsidRPr="00A45053" w:rsidRDefault="002752E5" w:rsidP="00A45053">
            <w:pPr>
              <w:pStyle w:val="12"/>
              <w:spacing w:line="360" w:lineRule="auto"/>
              <w:ind w:left="1920" w:firstLineChars="1150" w:firstLine="2760"/>
              <w:jc w:val="center"/>
              <w:rPr>
                <w:rFonts w:cs="Arial"/>
                <w:sz w:val="24"/>
              </w:rPr>
            </w:pPr>
          </w:p>
        </w:tc>
      </w:tr>
      <w:tr w:rsidR="002752E5" w:rsidRPr="00A45053" w14:paraId="07F9601F" w14:textId="77777777" w:rsidTr="002752E5">
        <w:trPr>
          <w:trHeight w:hRule="exact" w:val="340"/>
        </w:trPr>
        <w:tc>
          <w:tcPr>
            <w:tcW w:w="519" w:type="dxa"/>
            <w:vMerge/>
            <w:vAlign w:val="center"/>
          </w:tcPr>
          <w:p w14:paraId="008FF96A" w14:textId="77777777" w:rsidR="002752E5" w:rsidRPr="00A45053" w:rsidRDefault="002752E5" w:rsidP="00A45053">
            <w:pPr>
              <w:pStyle w:val="12"/>
              <w:spacing w:line="360" w:lineRule="auto"/>
              <w:ind w:left="1920"/>
              <w:jc w:val="center"/>
              <w:rPr>
                <w:sz w:val="24"/>
              </w:rPr>
            </w:pPr>
          </w:p>
        </w:tc>
        <w:tc>
          <w:tcPr>
            <w:tcW w:w="3495" w:type="dxa"/>
            <w:vAlign w:val="center"/>
          </w:tcPr>
          <w:p w14:paraId="2E6018C6" w14:textId="77777777" w:rsidR="002752E5" w:rsidRPr="00A45053" w:rsidRDefault="002752E5" w:rsidP="00A45053">
            <w:pPr>
              <w:pStyle w:val="12"/>
              <w:spacing w:line="360" w:lineRule="auto"/>
              <w:jc w:val="center"/>
              <w:rPr>
                <w:sz w:val="24"/>
              </w:rPr>
            </w:pPr>
            <w:r w:rsidRPr="00A45053">
              <w:rPr>
                <w:rFonts w:hint="eastAsia"/>
                <w:sz w:val="24"/>
              </w:rPr>
              <w:t>驱动IC、扫描方式</w:t>
            </w:r>
          </w:p>
        </w:tc>
        <w:tc>
          <w:tcPr>
            <w:tcW w:w="5392" w:type="dxa"/>
            <w:vAlign w:val="center"/>
          </w:tcPr>
          <w:p w14:paraId="37A31F6D" w14:textId="77777777" w:rsidR="002752E5" w:rsidRPr="00A45053" w:rsidRDefault="002752E5" w:rsidP="00A45053">
            <w:pPr>
              <w:pStyle w:val="12"/>
              <w:spacing w:line="360" w:lineRule="auto"/>
              <w:ind w:left="1920"/>
              <w:jc w:val="left"/>
              <w:rPr>
                <w:rFonts w:cs="Arial"/>
                <w:sz w:val="24"/>
              </w:rPr>
            </w:pPr>
            <w:r w:rsidRPr="00A45053">
              <w:rPr>
                <w:rFonts w:cs="Arial" w:hint="eastAsia"/>
                <w:sz w:val="24"/>
              </w:rPr>
              <w:t>6660</w:t>
            </w:r>
            <w:r w:rsidRPr="00A45053">
              <w:rPr>
                <w:rFonts w:cs="Arial"/>
                <w:sz w:val="24"/>
              </w:rPr>
              <w:t>、1/32</w:t>
            </w:r>
          </w:p>
        </w:tc>
      </w:tr>
      <w:tr w:rsidR="002752E5" w:rsidRPr="00A45053" w14:paraId="730E4284" w14:textId="77777777" w:rsidTr="002752E5">
        <w:trPr>
          <w:trHeight w:hRule="exact" w:val="340"/>
        </w:trPr>
        <w:tc>
          <w:tcPr>
            <w:tcW w:w="519" w:type="dxa"/>
            <w:vMerge/>
            <w:vAlign w:val="center"/>
          </w:tcPr>
          <w:p w14:paraId="04E93405" w14:textId="77777777" w:rsidR="002752E5" w:rsidRPr="00A45053" w:rsidRDefault="002752E5" w:rsidP="00A45053">
            <w:pPr>
              <w:pStyle w:val="12"/>
              <w:spacing w:line="360" w:lineRule="auto"/>
              <w:ind w:left="1920"/>
              <w:jc w:val="center"/>
              <w:rPr>
                <w:sz w:val="24"/>
              </w:rPr>
            </w:pPr>
          </w:p>
        </w:tc>
        <w:tc>
          <w:tcPr>
            <w:tcW w:w="3495" w:type="dxa"/>
            <w:vAlign w:val="center"/>
          </w:tcPr>
          <w:p w14:paraId="017D647C" w14:textId="77777777" w:rsidR="002752E5" w:rsidRPr="00A45053" w:rsidRDefault="002752E5" w:rsidP="00A45053">
            <w:pPr>
              <w:pStyle w:val="12"/>
              <w:spacing w:line="360" w:lineRule="auto"/>
              <w:jc w:val="center"/>
              <w:rPr>
                <w:sz w:val="24"/>
              </w:rPr>
            </w:pPr>
            <w:r w:rsidRPr="00A45053">
              <w:rPr>
                <w:rFonts w:cs="宋体" w:hint="eastAsia"/>
                <w:kern w:val="0"/>
                <w:sz w:val="24"/>
              </w:rPr>
              <w:t>HUB</w:t>
            </w:r>
          </w:p>
        </w:tc>
        <w:tc>
          <w:tcPr>
            <w:tcW w:w="5392" w:type="dxa"/>
            <w:vAlign w:val="center"/>
          </w:tcPr>
          <w:p w14:paraId="42849328" w14:textId="77777777" w:rsidR="002752E5" w:rsidRPr="00A45053" w:rsidRDefault="002752E5" w:rsidP="00A45053">
            <w:pPr>
              <w:pStyle w:val="12"/>
              <w:spacing w:line="360" w:lineRule="auto"/>
              <w:jc w:val="center"/>
              <w:rPr>
                <w:rFonts w:cs="Arial"/>
                <w:sz w:val="24"/>
              </w:rPr>
            </w:pPr>
            <w:r w:rsidRPr="00A45053">
              <w:rPr>
                <w:rFonts w:cs="Arial"/>
                <w:sz w:val="24"/>
              </w:rPr>
              <w:t>HUB(KLTi6-SL-P1.9)-V1.1</w:t>
            </w:r>
          </w:p>
        </w:tc>
      </w:tr>
      <w:tr w:rsidR="002752E5" w:rsidRPr="00A45053" w14:paraId="2D48B3B0" w14:textId="77777777" w:rsidTr="002752E5">
        <w:trPr>
          <w:trHeight w:hRule="exact" w:val="340"/>
        </w:trPr>
        <w:tc>
          <w:tcPr>
            <w:tcW w:w="519" w:type="dxa"/>
            <w:vMerge w:val="restart"/>
          </w:tcPr>
          <w:p w14:paraId="051AB738" w14:textId="77777777" w:rsidR="002752E5" w:rsidRPr="00A45053" w:rsidRDefault="002752E5" w:rsidP="00A45053">
            <w:pPr>
              <w:pStyle w:val="12"/>
              <w:spacing w:line="360" w:lineRule="auto"/>
              <w:ind w:left="1920"/>
              <w:jc w:val="center"/>
              <w:rPr>
                <w:sz w:val="24"/>
              </w:rPr>
            </w:pPr>
          </w:p>
          <w:p w14:paraId="6CF39D28" w14:textId="77777777" w:rsidR="002752E5" w:rsidRPr="00A45053" w:rsidRDefault="002752E5" w:rsidP="00A45053">
            <w:pPr>
              <w:pStyle w:val="12"/>
              <w:spacing w:line="360" w:lineRule="auto"/>
              <w:ind w:left="1920"/>
              <w:jc w:val="center"/>
              <w:rPr>
                <w:sz w:val="24"/>
              </w:rPr>
            </w:pPr>
          </w:p>
          <w:p w14:paraId="58E1021D" w14:textId="77777777" w:rsidR="002752E5" w:rsidRPr="00A45053" w:rsidRDefault="002752E5" w:rsidP="00A45053">
            <w:pPr>
              <w:pStyle w:val="12"/>
              <w:spacing w:line="360" w:lineRule="auto"/>
              <w:ind w:left="1920"/>
              <w:jc w:val="center"/>
              <w:rPr>
                <w:sz w:val="24"/>
              </w:rPr>
            </w:pPr>
          </w:p>
          <w:p w14:paraId="4B1AF2AB" w14:textId="77777777" w:rsidR="002752E5" w:rsidRPr="00A45053" w:rsidRDefault="002752E5" w:rsidP="00A45053">
            <w:pPr>
              <w:pStyle w:val="12"/>
              <w:spacing w:line="360" w:lineRule="auto"/>
              <w:ind w:left="1920"/>
              <w:jc w:val="center"/>
              <w:rPr>
                <w:sz w:val="24"/>
              </w:rPr>
            </w:pPr>
          </w:p>
          <w:p w14:paraId="63DC65AE" w14:textId="77777777" w:rsidR="002752E5" w:rsidRPr="00A45053" w:rsidRDefault="002752E5" w:rsidP="00A45053">
            <w:pPr>
              <w:pStyle w:val="12"/>
              <w:spacing w:line="360" w:lineRule="auto"/>
              <w:ind w:left="1920"/>
              <w:rPr>
                <w:sz w:val="24"/>
              </w:rPr>
            </w:pPr>
          </w:p>
          <w:p w14:paraId="1935C311" w14:textId="77777777" w:rsidR="002752E5" w:rsidRPr="00A45053" w:rsidRDefault="002752E5" w:rsidP="00A45053">
            <w:pPr>
              <w:pStyle w:val="12"/>
              <w:spacing w:line="360" w:lineRule="auto"/>
              <w:ind w:left="1920"/>
              <w:jc w:val="center"/>
              <w:rPr>
                <w:sz w:val="24"/>
              </w:rPr>
            </w:pPr>
            <w:r w:rsidRPr="00A45053">
              <w:rPr>
                <w:rFonts w:hint="eastAsia"/>
                <w:sz w:val="24"/>
              </w:rPr>
              <w:t>箱</w:t>
            </w:r>
          </w:p>
          <w:p w14:paraId="3E892A82" w14:textId="77777777" w:rsidR="002752E5" w:rsidRPr="00A45053" w:rsidRDefault="002752E5" w:rsidP="00A45053">
            <w:pPr>
              <w:pStyle w:val="12"/>
              <w:spacing w:line="360" w:lineRule="auto"/>
              <w:ind w:left="1920"/>
              <w:jc w:val="center"/>
              <w:rPr>
                <w:sz w:val="24"/>
              </w:rPr>
            </w:pPr>
            <w:r w:rsidRPr="00A45053">
              <w:rPr>
                <w:rFonts w:hint="eastAsia"/>
                <w:sz w:val="24"/>
              </w:rPr>
              <w:t>体</w:t>
            </w:r>
          </w:p>
          <w:p w14:paraId="2F309412" w14:textId="77777777" w:rsidR="002752E5" w:rsidRPr="00A45053" w:rsidRDefault="002752E5" w:rsidP="00A45053">
            <w:pPr>
              <w:pStyle w:val="12"/>
              <w:spacing w:line="360" w:lineRule="auto"/>
              <w:ind w:left="1920"/>
              <w:jc w:val="center"/>
              <w:rPr>
                <w:sz w:val="24"/>
              </w:rPr>
            </w:pPr>
            <w:r w:rsidRPr="00A45053">
              <w:rPr>
                <w:rFonts w:hint="eastAsia"/>
                <w:sz w:val="24"/>
              </w:rPr>
              <w:t>参</w:t>
            </w:r>
          </w:p>
          <w:p w14:paraId="75AD3E05" w14:textId="77777777" w:rsidR="002752E5" w:rsidRPr="00A45053" w:rsidRDefault="002752E5" w:rsidP="00A45053">
            <w:pPr>
              <w:pStyle w:val="12"/>
              <w:spacing w:line="360" w:lineRule="auto"/>
              <w:ind w:left="1920"/>
              <w:jc w:val="center"/>
              <w:rPr>
                <w:sz w:val="24"/>
              </w:rPr>
            </w:pPr>
            <w:r w:rsidRPr="00A45053">
              <w:rPr>
                <w:rFonts w:hint="eastAsia"/>
                <w:sz w:val="24"/>
              </w:rPr>
              <w:t>数</w:t>
            </w:r>
          </w:p>
        </w:tc>
        <w:tc>
          <w:tcPr>
            <w:tcW w:w="3495" w:type="dxa"/>
            <w:vAlign w:val="center"/>
          </w:tcPr>
          <w:p w14:paraId="12312A99" w14:textId="77777777" w:rsidR="002752E5" w:rsidRPr="00A45053" w:rsidRDefault="002752E5" w:rsidP="00A45053">
            <w:pPr>
              <w:pStyle w:val="12"/>
              <w:spacing w:line="360" w:lineRule="auto"/>
              <w:jc w:val="center"/>
              <w:rPr>
                <w:sz w:val="24"/>
              </w:rPr>
            </w:pPr>
            <w:r w:rsidRPr="00A45053">
              <w:rPr>
                <w:rFonts w:hint="eastAsia"/>
                <w:sz w:val="24"/>
              </w:rPr>
              <w:t>箱体材质、箱体净重(kg/箱体)</w:t>
            </w:r>
          </w:p>
        </w:tc>
        <w:tc>
          <w:tcPr>
            <w:tcW w:w="5392" w:type="dxa"/>
            <w:vAlign w:val="center"/>
          </w:tcPr>
          <w:p w14:paraId="033BEEE7" w14:textId="77777777" w:rsidR="002752E5" w:rsidRPr="00A45053" w:rsidRDefault="002752E5" w:rsidP="00A45053">
            <w:pPr>
              <w:pStyle w:val="12"/>
              <w:spacing w:line="360" w:lineRule="auto"/>
              <w:jc w:val="center"/>
              <w:rPr>
                <w:rFonts w:cs="Arial"/>
                <w:sz w:val="24"/>
              </w:rPr>
            </w:pPr>
            <w:r w:rsidRPr="00A45053">
              <w:rPr>
                <w:rFonts w:cs="Arial"/>
                <w:sz w:val="24"/>
              </w:rPr>
              <w:t>铸铝、9.5kg/箱体</w:t>
            </w:r>
          </w:p>
        </w:tc>
      </w:tr>
      <w:tr w:rsidR="002752E5" w:rsidRPr="00A45053" w14:paraId="674C758A" w14:textId="77777777" w:rsidTr="002752E5">
        <w:trPr>
          <w:trHeight w:hRule="exact" w:val="340"/>
        </w:trPr>
        <w:tc>
          <w:tcPr>
            <w:tcW w:w="519" w:type="dxa"/>
            <w:vMerge/>
            <w:vAlign w:val="center"/>
          </w:tcPr>
          <w:p w14:paraId="59224161" w14:textId="77777777" w:rsidR="002752E5" w:rsidRPr="00A45053" w:rsidRDefault="002752E5" w:rsidP="00A45053">
            <w:pPr>
              <w:pStyle w:val="12"/>
              <w:spacing w:line="360" w:lineRule="auto"/>
              <w:ind w:left="1920"/>
              <w:jc w:val="center"/>
              <w:rPr>
                <w:sz w:val="24"/>
              </w:rPr>
            </w:pPr>
          </w:p>
        </w:tc>
        <w:tc>
          <w:tcPr>
            <w:tcW w:w="3495" w:type="dxa"/>
            <w:vAlign w:val="center"/>
          </w:tcPr>
          <w:p w14:paraId="1232F9F0" w14:textId="77777777" w:rsidR="002752E5" w:rsidRPr="00A45053" w:rsidRDefault="002752E5" w:rsidP="00A45053">
            <w:pPr>
              <w:pStyle w:val="12"/>
              <w:spacing w:line="360" w:lineRule="auto"/>
              <w:jc w:val="center"/>
              <w:rPr>
                <w:sz w:val="24"/>
              </w:rPr>
            </w:pPr>
            <w:r w:rsidRPr="00A45053">
              <w:rPr>
                <w:rFonts w:hint="eastAsia"/>
                <w:sz w:val="24"/>
              </w:rPr>
              <w:t>箱体分辨率、尺寸、模组排列</w:t>
            </w:r>
          </w:p>
        </w:tc>
        <w:tc>
          <w:tcPr>
            <w:tcW w:w="5392" w:type="dxa"/>
            <w:vAlign w:val="center"/>
          </w:tcPr>
          <w:p w14:paraId="48AB1B8B" w14:textId="77777777" w:rsidR="002752E5" w:rsidRPr="00A45053" w:rsidRDefault="002752E5" w:rsidP="00A45053">
            <w:pPr>
              <w:pStyle w:val="12"/>
              <w:spacing w:line="360" w:lineRule="auto"/>
              <w:jc w:val="center"/>
              <w:rPr>
                <w:rFonts w:cs="Arial"/>
                <w:sz w:val="24"/>
              </w:rPr>
            </w:pPr>
            <w:r w:rsidRPr="00A45053">
              <w:rPr>
                <w:rFonts w:cs="Arial"/>
                <w:sz w:val="24"/>
              </w:rPr>
              <w:t>384*216、608*342*73mm、4X2</w:t>
            </w:r>
          </w:p>
        </w:tc>
      </w:tr>
      <w:tr w:rsidR="002752E5" w:rsidRPr="00A45053" w14:paraId="709F9D67" w14:textId="77777777" w:rsidTr="002752E5">
        <w:trPr>
          <w:trHeight w:hRule="exact" w:val="340"/>
        </w:trPr>
        <w:tc>
          <w:tcPr>
            <w:tcW w:w="519" w:type="dxa"/>
            <w:vMerge/>
            <w:vAlign w:val="center"/>
          </w:tcPr>
          <w:p w14:paraId="7B462B5C" w14:textId="77777777" w:rsidR="002752E5" w:rsidRPr="00A45053" w:rsidRDefault="002752E5" w:rsidP="00A45053">
            <w:pPr>
              <w:pStyle w:val="12"/>
              <w:spacing w:line="360" w:lineRule="auto"/>
              <w:ind w:left="1920"/>
              <w:jc w:val="center"/>
              <w:rPr>
                <w:sz w:val="24"/>
              </w:rPr>
            </w:pPr>
          </w:p>
        </w:tc>
        <w:tc>
          <w:tcPr>
            <w:tcW w:w="3495" w:type="dxa"/>
            <w:vAlign w:val="center"/>
          </w:tcPr>
          <w:p w14:paraId="4DFA6EC5" w14:textId="77777777" w:rsidR="002752E5" w:rsidRPr="00A45053" w:rsidRDefault="002752E5" w:rsidP="00A45053">
            <w:pPr>
              <w:pStyle w:val="12"/>
              <w:spacing w:line="360" w:lineRule="auto"/>
              <w:jc w:val="center"/>
              <w:rPr>
                <w:sz w:val="24"/>
              </w:rPr>
            </w:pPr>
            <w:r w:rsidRPr="00A45053">
              <w:rPr>
                <w:rFonts w:hint="eastAsia"/>
                <w:sz w:val="24"/>
              </w:rPr>
              <w:t>像素点密度</w:t>
            </w:r>
          </w:p>
        </w:tc>
        <w:tc>
          <w:tcPr>
            <w:tcW w:w="5392" w:type="dxa"/>
            <w:vAlign w:val="center"/>
          </w:tcPr>
          <w:p w14:paraId="1B784945" w14:textId="77777777" w:rsidR="002752E5" w:rsidRPr="00A45053" w:rsidRDefault="002752E5" w:rsidP="00A45053">
            <w:pPr>
              <w:pStyle w:val="12"/>
              <w:spacing w:line="360" w:lineRule="auto"/>
              <w:jc w:val="center"/>
              <w:rPr>
                <w:rFonts w:cs="Arial"/>
                <w:sz w:val="24"/>
              </w:rPr>
            </w:pPr>
            <w:r w:rsidRPr="00A45053">
              <w:rPr>
                <w:rFonts w:cs="Arial"/>
                <w:sz w:val="24"/>
              </w:rPr>
              <w:t>400689Dots/㎡</w:t>
            </w:r>
          </w:p>
        </w:tc>
      </w:tr>
      <w:tr w:rsidR="002752E5" w:rsidRPr="00A45053" w14:paraId="3CBB7955" w14:textId="77777777" w:rsidTr="002752E5">
        <w:trPr>
          <w:trHeight w:hRule="exact" w:val="340"/>
        </w:trPr>
        <w:tc>
          <w:tcPr>
            <w:tcW w:w="519" w:type="dxa"/>
            <w:vMerge/>
            <w:vAlign w:val="center"/>
          </w:tcPr>
          <w:p w14:paraId="3666613E" w14:textId="77777777" w:rsidR="002752E5" w:rsidRPr="00A45053" w:rsidRDefault="002752E5" w:rsidP="00A45053">
            <w:pPr>
              <w:pStyle w:val="12"/>
              <w:spacing w:line="360" w:lineRule="auto"/>
              <w:ind w:left="1920"/>
              <w:jc w:val="center"/>
              <w:rPr>
                <w:sz w:val="24"/>
              </w:rPr>
            </w:pPr>
          </w:p>
        </w:tc>
        <w:tc>
          <w:tcPr>
            <w:tcW w:w="3495" w:type="dxa"/>
            <w:vAlign w:val="center"/>
          </w:tcPr>
          <w:p w14:paraId="10AD65DD" w14:textId="77777777" w:rsidR="002752E5" w:rsidRPr="00A45053" w:rsidRDefault="002752E5" w:rsidP="00A45053">
            <w:pPr>
              <w:pStyle w:val="12"/>
              <w:spacing w:line="360" w:lineRule="auto"/>
              <w:rPr>
                <w:sz w:val="24"/>
              </w:rPr>
            </w:pPr>
            <w:r w:rsidRPr="00A45053">
              <w:rPr>
                <w:rFonts w:hint="eastAsia"/>
                <w:sz w:val="24"/>
              </w:rPr>
              <w:t>白平衡亮度、白平衡色温</w:t>
            </w:r>
          </w:p>
        </w:tc>
        <w:tc>
          <w:tcPr>
            <w:tcW w:w="5392" w:type="dxa"/>
            <w:vAlign w:val="center"/>
          </w:tcPr>
          <w:p w14:paraId="672976B2" w14:textId="77777777" w:rsidR="002752E5" w:rsidRPr="00A45053" w:rsidRDefault="002752E5" w:rsidP="00A45053">
            <w:pPr>
              <w:pStyle w:val="12"/>
              <w:spacing w:line="360" w:lineRule="auto"/>
              <w:rPr>
                <w:rFonts w:cs="Arial"/>
                <w:sz w:val="24"/>
              </w:rPr>
            </w:pPr>
            <w:r w:rsidRPr="00A45053">
              <w:rPr>
                <w:rFonts w:cs="Arial"/>
                <w:sz w:val="24"/>
              </w:rPr>
              <w:t>500 CD/㎡、6000K-8000K</w:t>
            </w:r>
          </w:p>
        </w:tc>
      </w:tr>
      <w:tr w:rsidR="002752E5" w:rsidRPr="00A45053" w14:paraId="360E0377" w14:textId="77777777" w:rsidTr="002752E5">
        <w:trPr>
          <w:trHeight w:hRule="exact" w:val="340"/>
        </w:trPr>
        <w:tc>
          <w:tcPr>
            <w:tcW w:w="519" w:type="dxa"/>
            <w:vMerge/>
            <w:vAlign w:val="center"/>
          </w:tcPr>
          <w:p w14:paraId="7F2A9694" w14:textId="77777777" w:rsidR="002752E5" w:rsidRPr="00A45053" w:rsidRDefault="002752E5" w:rsidP="00A45053">
            <w:pPr>
              <w:pStyle w:val="12"/>
              <w:spacing w:line="360" w:lineRule="auto"/>
              <w:ind w:left="1920"/>
              <w:jc w:val="center"/>
              <w:rPr>
                <w:sz w:val="24"/>
              </w:rPr>
            </w:pPr>
          </w:p>
        </w:tc>
        <w:tc>
          <w:tcPr>
            <w:tcW w:w="3495" w:type="dxa"/>
            <w:vAlign w:val="center"/>
          </w:tcPr>
          <w:p w14:paraId="1FDFB0C4" w14:textId="77777777" w:rsidR="002752E5" w:rsidRPr="00A45053" w:rsidRDefault="002752E5" w:rsidP="00A45053">
            <w:pPr>
              <w:pStyle w:val="12"/>
              <w:spacing w:line="360" w:lineRule="auto"/>
              <w:rPr>
                <w:sz w:val="24"/>
              </w:rPr>
            </w:pPr>
            <w:r w:rsidRPr="00A45053">
              <w:rPr>
                <w:rFonts w:hint="eastAsia"/>
                <w:sz w:val="24"/>
              </w:rPr>
              <w:t>视角、屏面平整度、模组间隙</w:t>
            </w:r>
          </w:p>
        </w:tc>
        <w:tc>
          <w:tcPr>
            <w:tcW w:w="5392" w:type="dxa"/>
            <w:vAlign w:val="center"/>
          </w:tcPr>
          <w:p w14:paraId="638D1290" w14:textId="77777777" w:rsidR="002752E5" w:rsidRPr="00A45053" w:rsidRDefault="002752E5" w:rsidP="00A45053">
            <w:pPr>
              <w:pStyle w:val="12"/>
              <w:spacing w:line="360" w:lineRule="auto"/>
              <w:rPr>
                <w:rFonts w:cs="Arial"/>
                <w:sz w:val="24"/>
              </w:rPr>
            </w:pPr>
            <w:r w:rsidRPr="00A45053">
              <w:rPr>
                <w:rFonts w:cs="Arial"/>
                <w:sz w:val="24"/>
              </w:rPr>
              <w:t>H</w:t>
            </w:r>
            <w:r w:rsidRPr="00A45053">
              <w:rPr>
                <w:rFonts w:cs="Arial" w:hint="eastAsia"/>
                <w:sz w:val="24"/>
              </w:rPr>
              <w:t>/V:</w:t>
            </w:r>
            <w:r w:rsidRPr="00A45053">
              <w:rPr>
                <w:rFonts w:cs="Arial"/>
                <w:sz w:val="24"/>
              </w:rPr>
              <w:t>140°</w:t>
            </w:r>
            <w:r w:rsidRPr="00A45053">
              <w:rPr>
                <w:rFonts w:cs="Arial" w:hint="eastAsia"/>
                <w:sz w:val="24"/>
              </w:rPr>
              <w:t>/</w:t>
            </w:r>
            <w:r w:rsidRPr="00A45053">
              <w:rPr>
                <w:rFonts w:cs="Arial"/>
                <w:sz w:val="24"/>
              </w:rPr>
              <w:t>140°、＜0.1mm、＜0.1mm</w:t>
            </w:r>
          </w:p>
        </w:tc>
      </w:tr>
      <w:tr w:rsidR="002752E5" w:rsidRPr="00A45053" w14:paraId="09D2A042" w14:textId="77777777" w:rsidTr="002752E5">
        <w:trPr>
          <w:trHeight w:hRule="exact" w:val="340"/>
        </w:trPr>
        <w:tc>
          <w:tcPr>
            <w:tcW w:w="519" w:type="dxa"/>
            <w:vMerge/>
            <w:vAlign w:val="center"/>
          </w:tcPr>
          <w:p w14:paraId="52A7CE50" w14:textId="77777777" w:rsidR="002752E5" w:rsidRPr="00A45053" w:rsidRDefault="002752E5" w:rsidP="00A45053">
            <w:pPr>
              <w:pStyle w:val="12"/>
              <w:spacing w:line="360" w:lineRule="auto"/>
              <w:ind w:left="1920"/>
              <w:jc w:val="center"/>
              <w:rPr>
                <w:sz w:val="24"/>
              </w:rPr>
            </w:pPr>
          </w:p>
        </w:tc>
        <w:tc>
          <w:tcPr>
            <w:tcW w:w="3495" w:type="dxa"/>
            <w:vAlign w:val="center"/>
          </w:tcPr>
          <w:p w14:paraId="0AA2A3FD" w14:textId="77777777" w:rsidR="002752E5" w:rsidRPr="00A45053" w:rsidRDefault="002752E5" w:rsidP="00A45053">
            <w:pPr>
              <w:pStyle w:val="12"/>
              <w:spacing w:line="360" w:lineRule="auto"/>
              <w:rPr>
                <w:sz w:val="24"/>
              </w:rPr>
            </w:pPr>
            <w:r w:rsidRPr="00A45053">
              <w:rPr>
                <w:rFonts w:hint="eastAsia"/>
                <w:sz w:val="24"/>
              </w:rPr>
              <w:t>最大功率、平均功耗</w:t>
            </w:r>
          </w:p>
        </w:tc>
        <w:tc>
          <w:tcPr>
            <w:tcW w:w="5392" w:type="dxa"/>
            <w:vAlign w:val="center"/>
          </w:tcPr>
          <w:p w14:paraId="1C79DAFB" w14:textId="77777777" w:rsidR="002752E5" w:rsidRPr="00A45053" w:rsidRDefault="002752E5" w:rsidP="00A45053">
            <w:pPr>
              <w:pStyle w:val="12"/>
              <w:spacing w:line="360" w:lineRule="auto"/>
              <w:rPr>
                <w:rFonts w:cs="Arial"/>
                <w:sz w:val="24"/>
              </w:rPr>
            </w:pPr>
            <w:r w:rsidRPr="00A45053">
              <w:rPr>
                <w:rFonts w:cs="Arial"/>
                <w:sz w:val="24"/>
              </w:rPr>
              <w:t>350W/㎡、140W/㎡</w:t>
            </w:r>
          </w:p>
        </w:tc>
      </w:tr>
      <w:tr w:rsidR="002752E5" w:rsidRPr="00A45053" w14:paraId="138F486D" w14:textId="77777777" w:rsidTr="002752E5">
        <w:trPr>
          <w:trHeight w:hRule="exact" w:val="340"/>
        </w:trPr>
        <w:tc>
          <w:tcPr>
            <w:tcW w:w="519" w:type="dxa"/>
            <w:vMerge/>
            <w:vAlign w:val="center"/>
          </w:tcPr>
          <w:p w14:paraId="705ACBFB" w14:textId="77777777" w:rsidR="002752E5" w:rsidRPr="00A45053" w:rsidRDefault="002752E5" w:rsidP="00A45053">
            <w:pPr>
              <w:pStyle w:val="12"/>
              <w:spacing w:line="360" w:lineRule="auto"/>
              <w:ind w:left="1920"/>
              <w:jc w:val="center"/>
              <w:rPr>
                <w:sz w:val="24"/>
              </w:rPr>
            </w:pPr>
          </w:p>
        </w:tc>
        <w:tc>
          <w:tcPr>
            <w:tcW w:w="3495" w:type="dxa"/>
            <w:vAlign w:val="center"/>
          </w:tcPr>
          <w:p w14:paraId="66504B60" w14:textId="77777777" w:rsidR="002752E5" w:rsidRPr="00A45053" w:rsidRDefault="002752E5" w:rsidP="00A45053">
            <w:pPr>
              <w:pStyle w:val="12"/>
              <w:spacing w:line="360" w:lineRule="auto"/>
              <w:rPr>
                <w:sz w:val="24"/>
              </w:rPr>
            </w:pPr>
            <w:r w:rsidRPr="00A45053">
              <w:rPr>
                <w:rFonts w:hint="eastAsia"/>
                <w:sz w:val="24"/>
              </w:rPr>
              <w:t>换帧频率、刷新频率、灰度/颜色</w:t>
            </w:r>
          </w:p>
        </w:tc>
        <w:tc>
          <w:tcPr>
            <w:tcW w:w="5392" w:type="dxa"/>
            <w:vAlign w:val="center"/>
          </w:tcPr>
          <w:p w14:paraId="316890FF" w14:textId="77777777" w:rsidR="002752E5" w:rsidRPr="00A45053" w:rsidRDefault="002752E5" w:rsidP="00A45053">
            <w:pPr>
              <w:pStyle w:val="12"/>
              <w:spacing w:line="360" w:lineRule="auto"/>
              <w:rPr>
                <w:rFonts w:cs="Arial"/>
                <w:sz w:val="24"/>
              </w:rPr>
            </w:pPr>
            <w:r w:rsidRPr="00A45053">
              <w:rPr>
                <w:rFonts w:cs="Arial"/>
                <w:sz w:val="24"/>
              </w:rPr>
              <w:t>60Hz、1920Hz、16bit</w:t>
            </w:r>
          </w:p>
        </w:tc>
      </w:tr>
      <w:tr w:rsidR="002752E5" w:rsidRPr="00A45053" w14:paraId="34C51ADA" w14:textId="77777777" w:rsidTr="002752E5">
        <w:trPr>
          <w:trHeight w:hRule="exact" w:val="340"/>
        </w:trPr>
        <w:tc>
          <w:tcPr>
            <w:tcW w:w="519" w:type="dxa"/>
            <w:vMerge/>
            <w:vAlign w:val="center"/>
          </w:tcPr>
          <w:p w14:paraId="7ADA4381" w14:textId="77777777" w:rsidR="002752E5" w:rsidRPr="00A45053" w:rsidRDefault="002752E5" w:rsidP="00A45053">
            <w:pPr>
              <w:pStyle w:val="12"/>
              <w:spacing w:line="360" w:lineRule="auto"/>
              <w:ind w:left="1920"/>
              <w:jc w:val="center"/>
              <w:rPr>
                <w:sz w:val="24"/>
              </w:rPr>
            </w:pPr>
          </w:p>
        </w:tc>
        <w:tc>
          <w:tcPr>
            <w:tcW w:w="3495" w:type="dxa"/>
            <w:vAlign w:val="center"/>
          </w:tcPr>
          <w:p w14:paraId="225C97C3" w14:textId="77777777" w:rsidR="002752E5" w:rsidRPr="00A45053" w:rsidRDefault="002752E5" w:rsidP="00A45053">
            <w:pPr>
              <w:pStyle w:val="12"/>
              <w:spacing w:line="360" w:lineRule="auto"/>
              <w:rPr>
                <w:sz w:val="24"/>
              </w:rPr>
            </w:pPr>
            <w:r w:rsidRPr="00A45053">
              <w:rPr>
                <w:rFonts w:hint="eastAsia"/>
                <w:sz w:val="24"/>
              </w:rPr>
              <w:t>系统支持</w:t>
            </w:r>
          </w:p>
        </w:tc>
        <w:tc>
          <w:tcPr>
            <w:tcW w:w="5392" w:type="dxa"/>
            <w:vAlign w:val="center"/>
          </w:tcPr>
          <w:p w14:paraId="5536DCE5" w14:textId="77777777" w:rsidR="002752E5" w:rsidRPr="00A45053" w:rsidRDefault="002752E5" w:rsidP="00A45053">
            <w:pPr>
              <w:pStyle w:val="12"/>
              <w:spacing w:line="360" w:lineRule="auto"/>
              <w:rPr>
                <w:rFonts w:cs="Arial"/>
                <w:sz w:val="24"/>
              </w:rPr>
            </w:pPr>
            <w:r w:rsidRPr="00A45053">
              <w:rPr>
                <w:rFonts w:cs="Arial"/>
                <w:sz w:val="24"/>
                <w:shd w:val="clear" w:color="auto" w:fill="FFFFFF"/>
              </w:rPr>
              <w:t xml:space="preserve">Windows </w:t>
            </w:r>
            <w:r w:rsidRPr="00A45053">
              <w:rPr>
                <w:rFonts w:cs="Arial"/>
                <w:sz w:val="24"/>
              </w:rPr>
              <w:t>XP,WIN 7</w:t>
            </w:r>
          </w:p>
        </w:tc>
      </w:tr>
      <w:tr w:rsidR="002752E5" w:rsidRPr="00A45053" w14:paraId="788B3C0B" w14:textId="77777777" w:rsidTr="002752E5">
        <w:trPr>
          <w:trHeight w:hRule="exact" w:val="340"/>
        </w:trPr>
        <w:tc>
          <w:tcPr>
            <w:tcW w:w="519" w:type="dxa"/>
            <w:vMerge/>
            <w:vAlign w:val="center"/>
          </w:tcPr>
          <w:p w14:paraId="08A3F8FC" w14:textId="77777777" w:rsidR="002752E5" w:rsidRPr="00A45053" w:rsidRDefault="002752E5" w:rsidP="00A45053">
            <w:pPr>
              <w:pStyle w:val="12"/>
              <w:spacing w:line="360" w:lineRule="auto"/>
              <w:ind w:left="1920"/>
              <w:jc w:val="center"/>
              <w:rPr>
                <w:sz w:val="24"/>
              </w:rPr>
            </w:pPr>
          </w:p>
        </w:tc>
        <w:tc>
          <w:tcPr>
            <w:tcW w:w="3495" w:type="dxa"/>
            <w:vAlign w:val="center"/>
          </w:tcPr>
          <w:p w14:paraId="1593A295" w14:textId="77777777" w:rsidR="002752E5" w:rsidRPr="00A45053" w:rsidRDefault="002752E5" w:rsidP="00A45053">
            <w:pPr>
              <w:pStyle w:val="12"/>
              <w:spacing w:line="360" w:lineRule="auto"/>
              <w:rPr>
                <w:sz w:val="24"/>
              </w:rPr>
            </w:pPr>
            <w:r w:rsidRPr="00A45053">
              <w:rPr>
                <w:rFonts w:hint="eastAsia"/>
                <w:sz w:val="24"/>
              </w:rPr>
              <w:t>工作温度、防护等级</w:t>
            </w:r>
          </w:p>
        </w:tc>
        <w:tc>
          <w:tcPr>
            <w:tcW w:w="5392" w:type="dxa"/>
            <w:vAlign w:val="center"/>
          </w:tcPr>
          <w:p w14:paraId="5BD0E919" w14:textId="77777777" w:rsidR="002752E5" w:rsidRPr="00A45053" w:rsidRDefault="002752E5" w:rsidP="00A45053">
            <w:pPr>
              <w:pStyle w:val="12"/>
              <w:spacing w:line="360" w:lineRule="auto"/>
              <w:rPr>
                <w:rFonts w:cs="Arial"/>
                <w:sz w:val="24"/>
              </w:rPr>
            </w:pPr>
            <w:r w:rsidRPr="00A45053">
              <w:rPr>
                <w:rFonts w:cs="Arial"/>
                <w:sz w:val="24"/>
              </w:rPr>
              <w:t>-10~40℃、前/后：IP31/IP31</w:t>
            </w:r>
          </w:p>
        </w:tc>
      </w:tr>
    </w:tbl>
    <w:p w14:paraId="108B7BA5"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产品参数</w:t>
      </w:r>
    </w:p>
    <w:p w14:paraId="52130FFA"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清单</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4"/>
        <w:gridCol w:w="1192"/>
        <w:gridCol w:w="3796"/>
        <w:gridCol w:w="992"/>
        <w:gridCol w:w="1417"/>
      </w:tblGrid>
      <w:tr w:rsidR="002752E5" w:rsidRPr="00A45053" w14:paraId="6EEA250D" w14:textId="77777777" w:rsidTr="002752E5">
        <w:trPr>
          <w:trHeight w:val="1079"/>
          <w:jc w:val="center"/>
        </w:trPr>
        <w:tc>
          <w:tcPr>
            <w:tcW w:w="854" w:type="dxa"/>
            <w:shd w:val="clear" w:color="auto" w:fill="auto"/>
            <w:vAlign w:val="center"/>
          </w:tcPr>
          <w:p w14:paraId="4058DC03" w14:textId="77777777" w:rsidR="002752E5" w:rsidRPr="00A45053" w:rsidRDefault="002752E5" w:rsidP="00A45053">
            <w:pPr>
              <w:pStyle w:val="15"/>
              <w:ind w:leftChars="0" w:left="0" w:right="210" w:firstLineChars="0" w:firstLine="0"/>
              <w:jc w:val="center"/>
              <w:rPr>
                <w:rFonts w:cs="Times New Roman"/>
              </w:rPr>
            </w:pPr>
            <w:r w:rsidRPr="00A45053">
              <w:rPr>
                <w:rFonts w:cs="Times New Roman" w:hint="eastAsia"/>
              </w:rPr>
              <w:t>序号</w:t>
            </w:r>
          </w:p>
        </w:tc>
        <w:tc>
          <w:tcPr>
            <w:tcW w:w="1192" w:type="dxa"/>
            <w:shd w:val="clear" w:color="auto" w:fill="auto"/>
            <w:vAlign w:val="center"/>
          </w:tcPr>
          <w:p w14:paraId="2BFD3209" w14:textId="77777777" w:rsidR="002752E5" w:rsidRPr="00A45053" w:rsidRDefault="002752E5" w:rsidP="00A45053">
            <w:pPr>
              <w:pStyle w:val="15"/>
              <w:ind w:leftChars="0" w:left="0" w:right="210" w:firstLineChars="0" w:firstLine="0"/>
              <w:jc w:val="center"/>
              <w:rPr>
                <w:rFonts w:cs="Times New Roman"/>
              </w:rPr>
            </w:pPr>
            <w:r w:rsidRPr="00A45053">
              <w:rPr>
                <w:rFonts w:cs="Times New Roman" w:hint="eastAsia"/>
              </w:rPr>
              <w:t>名称</w:t>
            </w:r>
          </w:p>
        </w:tc>
        <w:tc>
          <w:tcPr>
            <w:tcW w:w="3796" w:type="dxa"/>
            <w:shd w:val="clear" w:color="auto" w:fill="auto"/>
            <w:vAlign w:val="center"/>
          </w:tcPr>
          <w:p w14:paraId="2B756008" w14:textId="77777777" w:rsidR="002752E5" w:rsidRPr="00A45053" w:rsidRDefault="002752E5" w:rsidP="00A45053">
            <w:pPr>
              <w:pStyle w:val="15"/>
              <w:ind w:leftChars="0" w:left="0" w:right="210" w:firstLineChars="0" w:firstLine="0"/>
              <w:jc w:val="center"/>
              <w:rPr>
                <w:rFonts w:cs="Times New Roman"/>
              </w:rPr>
            </w:pPr>
            <w:r w:rsidRPr="00A45053">
              <w:rPr>
                <w:rFonts w:cs="Times New Roman" w:hint="eastAsia"/>
              </w:rPr>
              <w:t>产品参数</w:t>
            </w:r>
          </w:p>
        </w:tc>
        <w:tc>
          <w:tcPr>
            <w:tcW w:w="992" w:type="dxa"/>
            <w:shd w:val="clear" w:color="auto" w:fill="auto"/>
            <w:vAlign w:val="center"/>
          </w:tcPr>
          <w:p w14:paraId="50F1E7CD" w14:textId="77777777" w:rsidR="002752E5" w:rsidRPr="00A45053" w:rsidRDefault="002752E5" w:rsidP="00A45053">
            <w:pPr>
              <w:pStyle w:val="15"/>
              <w:ind w:leftChars="0" w:left="0" w:right="210" w:firstLineChars="0" w:firstLine="0"/>
              <w:jc w:val="center"/>
              <w:rPr>
                <w:rFonts w:cs="Times New Roman"/>
              </w:rPr>
            </w:pPr>
            <w:r w:rsidRPr="00A45053">
              <w:rPr>
                <w:rFonts w:cs="Times New Roman" w:hint="eastAsia"/>
              </w:rPr>
              <w:t>单位</w:t>
            </w:r>
          </w:p>
        </w:tc>
        <w:tc>
          <w:tcPr>
            <w:tcW w:w="1417" w:type="dxa"/>
            <w:shd w:val="clear" w:color="auto" w:fill="auto"/>
            <w:vAlign w:val="center"/>
          </w:tcPr>
          <w:p w14:paraId="6B567597" w14:textId="77777777" w:rsidR="002752E5" w:rsidRPr="00A45053" w:rsidRDefault="002752E5" w:rsidP="00A45053">
            <w:pPr>
              <w:pStyle w:val="15"/>
              <w:ind w:leftChars="0" w:left="0" w:right="210" w:firstLineChars="0" w:firstLine="0"/>
              <w:jc w:val="center"/>
              <w:rPr>
                <w:rFonts w:cs="Times New Roman"/>
              </w:rPr>
            </w:pPr>
            <w:r w:rsidRPr="00A45053">
              <w:rPr>
                <w:rFonts w:cs="Times New Roman" w:hint="eastAsia"/>
              </w:rPr>
              <w:t>数量</w:t>
            </w:r>
          </w:p>
        </w:tc>
      </w:tr>
      <w:tr w:rsidR="002752E5" w:rsidRPr="00A45053" w14:paraId="6C6CAC29" w14:textId="77777777" w:rsidTr="002752E5">
        <w:trPr>
          <w:jc w:val="center"/>
        </w:trPr>
        <w:tc>
          <w:tcPr>
            <w:tcW w:w="854" w:type="dxa"/>
            <w:shd w:val="clear" w:color="auto" w:fill="auto"/>
            <w:vAlign w:val="center"/>
          </w:tcPr>
          <w:p w14:paraId="279C6606" w14:textId="77777777" w:rsidR="002752E5" w:rsidRPr="00A45053" w:rsidRDefault="002752E5" w:rsidP="00A45053">
            <w:pPr>
              <w:widowControl/>
              <w:spacing w:line="360" w:lineRule="auto"/>
              <w:jc w:val="center"/>
              <w:rPr>
                <w:rFonts w:ascii="宋体" w:eastAsia="宋体" w:hAnsi="宋体"/>
                <w:sz w:val="24"/>
                <w:szCs w:val="24"/>
              </w:rPr>
            </w:pPr>
            <w:r w:rsidRPr="00A45053">
              <w:rPr>
                <w:rFonts w:ascii="宋体" w:eastAsia="宋体" w:hAnsi="宋体" w:hint="eastAsia"/>
                <w:sz w:val="24"/>
                <w:szCs w:val="24"/>
              </w:rPr>
              <w:t>1</w:t>
            </w:r>
          </w:p>
        </w:tc>
        <w:tc>
          <w:tcPr>
            <w:tcW w:w="1192" w:type="dxa"/>
            <w:shd w:val="clear" w:color="auto" w:fill="auto"/>
            <w:vAlign w:val="center"/>
          </w:tcPr>
          <w:p w14:paraId="3602C939"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全彩LED显示屏</w:t>
            </w:r>
          </w:p>
        </w:tc>
        <w:tc>
          <w:tcPr>
            <w:tcW w:w="3796" w:type="dxa"/>
            <w:shd w:val="clear" w:color="auto" w:fill="auto"/>
            <w:vAlign w:val="center"/>
          </w:tcPr>
          <w:p w14:paraId="23EE6FC4" w14:textId="77777777" w:rsidR="002752E5" w:rsidRPr="00A45053" w:rsidRDefault="002752E5" w:rsidP="00A45053">
            <w:pPr>
              <w:spacing w:line="360" w:lineRule="auto"/>
              <w:jc w:val="left"/>
              <w:rPr>
                <w:rFonts w:ascii="宋体" w:eastAsia="宋体" w:hAnsi="宋体"/>
                <w:sz w:val="24"/>
                <w:szCs w:val="24"/>
              </w:rPr>
            </w:pPr>
            <w:r w:rsidRPr="00A45053">
              <w:rPr>
                <w:rFonts w:ascii="宋体" w:eastAsia="宋体" w:hAnsi="宋体" w:hint="eastAsia"/>
                <w:sz w:val="24"/>
                <w:szCs w:val="24"/>
              </w:rPr>
              <w:t>P</w:t>
            </w:r>
            <w:r w:rsidRPr="00A45053">
              <w:rPr>
                <w:rFonts w:ascii="宋体" w:eastAsia="宋体" w:hAnsi="宋体"/>
                <w:sz w:val="24"/>
                <w:szCs w:val="24"/>
              </w:rPr>
              <w:t xml:space="preserve"> </w:t>
            </w:r>
            <w:r w:rsidRPr="00A45053">
              <w:rPr>
                <w:rFonts w:ascii="宋体" w:eastAsia="宋体" w:hAnsi="宋体" w:hint="eastAsia"/>
                <w:sz w:val="24"/>
                <w:szCs w:val="24"/>
              </w:rPr>
              <w:t>1</w:t>
            </w:r>
            <w:r w:rsidRPr="00A45053">
              <w:rPr>
                <w:rFonts w:ascii="宋体" w:eastAsia="宋体" w:hAnsi="宋体"/>
                <w:sz w:val="24"/>
                <w:szCs w:val="24"/>
              </w:rPr>
              <w:t>.58</w:t>
            </w:r>
            <w:r w:rsidRPr="00A45053">
              <w:rPr>
                <w:rFonts w:ascii="宋体" w:eastAsia="宋体" w:hAnsi="宋体" w:hint="eastAsia"/>
                <w:sz w:val="24"/>
                <w:szCs w:val="24"/>
              </w:rPr>
              <w:t>(250000点/㎡)</w:t>
            </w:r>
          </w:p>
        </w:tc>
        <w:tc>
          <w:tcPr>
            <w:tcW w:w="992" w:type="dxa"/>
            <w:shd w:val="clear" w:color="auto" w:fill="auto"/>
            <w:vAlign w:val="center"/>
          </w:tcPr>
          <w:p w14:paraId="0D4286CD"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m2</w:t>
            </w:r>
          </w:p>
        </w:tc>
        <w:tc>
          <w:tcPr>
            <w:tcW w:w="1417" w:type="dxa"/>
            <w:shd w:val="clear" w:color="auto" w:fill="auto"/>
            <w:vAlign w:val="center"/>
          </w:tcPr>
          <w:p w14:paraId="4C3A1CB8"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sz w:val="24"/>
                <w:szCs w:val="24"/>
              </w:rPr>
              <w:t xml:space="preserve"> </w:t>
            </w:r>
          </w:p>
        </w:tc>
      </w:tr>
      <w:tr w:rsidR="002752E5" w:rsidRPr="00A45053" w14:paraId="3048CC04" w14:textId="77777777" w:rsidTr="002752E5">
        <w:trPr>
          <w:jc w:val="center"/>
        </w:trPr>
        <w:tc>
          <w:tcPr>
            <w:tcW w:w="854" w:type="dxa"/>
            <w:shd w:val="clear" w:color="auto" w:fill="auto"/>
            <w:vAlign w:val="center"/>
          </w:tcPr>
          <w:p w14:paraId="2015A1A0" w14:textId="77777777" w:rsidR="002752E5" w:rsidRPr="00A45053" w:rsidRDefault="002752E5" w:rsidP="00A45053">
            <w:pPr>
              <w:widowControl/>
              <w:spacing w:line="360" w:lineRule="auto"/>
              <w:jc w:val="center"/>
              <w:rPr>
                <w:rFonts w:ascii="宋体" w:eastAsia="宋体" w:hAnsi="宋体"/>
                <w:sz w:val="24"/>
                <w:szCs w:val="24"/>
              </w:rPr>
            </w:pPr>
            <w:r w:rsidRPr="00A45053">
              <w:rPr>
                <w:rFonts w:ascii="宋体" w:eastAsia="宋体" w:hAnsi="宋体"/>
                <w:sz w:val="24"/>
                <w:szCs w:val="24"/>
              </w:rPr>
              <w:t xml:space="preserve">     </w:t>
            </w:r>
            <w:r w:rsidRPr="00A45053">
              <w:rPr>
                <w:rFonts w:ascii="宋体" w:eastAsia="宋体" w:hAnsi="宋体" w:hint="eastAsia"/>
                <w:sz w:val="24"/>
                <w:szCs w:val="24"/>
              </w:rPr>
              <w:t>2</w:t>
            </w:r>
          </w:p>
        </w:tc>
        <w:tc>
          <w:tcPr>
            <w:tcW w:w="1192" w:type="dxa"/>
            <w:shd w:val="clear" w:color="auto" w:fill="auto"/>
            <w:vAlign w:val="center"/>
          </w:tcPr>
          <w:p w14:paraId="78E62CFF" w14:textId="77777777" w:rsidR="002752E5" w:rsidRPr="00A45053" w:rsidRDefault="002752E5" w:rsidP="00A45053">
            <w:pPr>
              <w:widowControl/>
              <w:spacing w:line="360" w:lineRule="auto"/>
              <w:jc w:val="center"/>
              <w:rPr>
                <w:rFonts w:ascii="宋体" w:eastAsia="宋体" w:hAnsi="宋体"/>
                <w:sz w:val="24"/>
                <w:szCs w:val="24"/>
              </w:rPr>
            </w:pPr>
            <w:r w:rsidRPr="00A45053">
              <w:rPr>
                <w:rFonts w:ascii="宋体" w:eastAsia="宋体" w:hAnsi="宋体" w:hint="eastAsia"/>
                <w:sz w:val="24"/>
                <w:szCs w:val="24"/>
              </w:rPr>
              <w:t>控制系统</w:t>
            </w:r>
          </w:p>
        </w:tc>
        <w:tc>
          <w:tcPr>
            <w:tcW w:w="3796" w:type="dxa"/>
            <w:shd w:val="clear" w:color="auto" w:fill="auto"/>
            <w:vAlign w:val="center"/>
          </w:tcPr>
          <w:p w14:paraId="3159237B" w14:textId="77777777" w:rsidR="002752E5" w:rsidRPr="00A45053" w:rsidRDefault="002752E5" w:rsidP="00A45053">
            <w:pPr>
              <w:spacing w:line="360" w:lineRule="auto"/>
              <w:jc w:val="left"/>
              <w:rPr>
                <w:rFonts w:ascii="宋体" w:eastAsia="宋体" w:hAnsi="宋体"/>
                <w:sz w:val="24"/>
                <w:szCs w:val="24"/>
              </w:rPr>
            </w:pPr>
            <w:r w:rsidRPr="00A45053">
              <w:rPr>
                <w:rFonts w:ascii="宋体" w:eastAsia="宋体" w:hAnsi="宋体" w:hint="eastAsia"/>
                <w:sz w:val="24"/>
                <w:szCs w:val="24"/>
              </w:rPr>
              <w:t>含控制系统与播放软件</w:t>
            </w:r>
          </w:p>
        </w:tc>
        <w:tc>
          <w:tcPr>
            <w:tcW w:w="992" w:type="dxa"/>
            <w:shd w:val="clear" w:color="auto" w:fill="auto"/>
            <w:vAlign w:val="center"/>
          </w:tcPr>
          <w:p w14:paraId="43B2EE70"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1</w:t>
            </w:r>
          </w:p>
        </w:tc>
        <w:tc>
          <w:tcPr>
            <w:tcW w:w="1417" w:type="dxa"/>
            <w:shd w:val="clear" w:color="auto" w:fill="auto"/>
            <w:vAlign w:val="center"/>
          </w:tcPr>
          <w:p w14:paraId="427226D7"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sz w:val="24"/>
                <w:szCs w:val="24"/>
              </w:rPr>
              <w:t>套</w:t>
            </w:r>
          </w:p>
        </w:tc>
      </w:tr>
      <w:tr w:rsidR="002752E5" w:rsidRPr="00A45053" w14:paraId="695C2DFE" w14:textId="77777777" w:rsidTr="002752E5">
        <w:trPr>
          <w:jc w:val="center"/>
        </w:trPr>
        <w:tc>
          <w:tcPr>
            <w:tcW w:w="854" w:type="dxa"/>
            <w:shd w:val="clear" w:color="auto" w:fill="auto"/>
            <w:vAlign w:val="center"/>
          </w:tcPr>
          <w:p w14:paraId="73C77AFC" w14:textId="77777777" w:rsidR="002752E5" w:rsidRPr="00A45053" w:rsidRDefault="002752E5" w:rsidP="00A45053">
            <w:pPr>
              <w:widowControl/>
              <w:spacing w:line="360" w:lineRule="auto"/>
              <w:jc w:val="center"/>
              <w:rPr>
                <w:rFonts w:ascii="宋体" w:eastAsia="宋体" w:hAnsi="宋体"/>
                <w:sz w:val="24"/>
                <w:szCs w:val="24"/>
              </w:rPr>
            </w:pPr>
            <w:r w:rsidRPr="00A45053">
              <w:rPr>
                <w:rFonts w:ascii="宋体" w:eastAsia="宋体" w:hAnsi="宋体" w:hint="eastAsia"/>
                <w:sz w:val="24"/>
                <w:szCs w:val="24"/>
              </w:rPr>
              <w:t>3</w:t>
            </w:r>
          </w:p>
        </w:tc>
        <w:tc>
          <w:tcPr>
            <w:tcW w:w="1192" w:type="dxa"/>
            <w:shd w:val="clear" w:color="auto" w:fill="auto"/>
            <w:vAlign w:val="center"/>
          </w:tcPr>
          <w:p w14:paraId="46C604F7" w14:textId="77777777" w:rsidR="002752E5" w:rsidRPr="00A45053" w:rsidRDefault="002752E5" w:rsidP="00A45053">
            <w:pPr>
              <w:widowControl/>
              <w:spacing w:line="360" w:lineRule="auto"/>
              <w:jc w:val="center"/>
              <w:rPr>
                <w:rFonts w:ascii="宋体" w:eastAsia="宋体" w:hAnsi="宋体"/>
                <w:sz w:val="24"/>
                <w:szCs w:val="24"/>
              </w:rPr>
            </w:pPr>
            <w:r w:rsidRPr="00A45053">
              <w:rPr>
                <w:rFonts w:ascii="宋体" w:eastAsia="宋体" w:hAnsi="宋体"/>
                <w:sz w:val="24"/>
                <w:szCs w:val="24"/>
              </w:rPr>
              <w:t>框架</w:t>
            </w:r>
          </w:p>
        </w:tc>
        <w:tc>
          <w:tcPr>
            <w:tcW w:w="3796" w:type="dxa"/>
            <w:shd w:val="clear" w:color="auto" w:fill="auto"/>
            <w:vAlign w:val="center"/>
          </w:tcPr>
          <w:p w14:paraId="35B95577" w14:textId="77777777" w:rsidR="002752E5" w:rsidRPr="00A45053" w:rsidRDefault="002752E5" w:rsidP="00A45053">
            <w:pPr>
              <w:spacing w:line="360" w:lineRule="auto"/>
              <w:jc w:val="left"/>
              <w:rPr>
                <w:rFonts w:ascii="宋体" w:eastAsia="宋体" w:hAnsi="宋体"/>
                <w:sz w:val="24"/>
                <w:szCs w:val="24"/>
              </w:rPr>
            </w:pPr>
            <w:r w:rsidRPr="00A45053">
              <w:rPr>
                <w:rFonts w:ascii="宋体" w:eastAsia="宋体" w:hAnsi="宋体" w:hint="eastAsia"/>
                <w:sz w:val="24"/>
                <w:szCs w:val="24"/>
              </w:rPr>
              <w:t>铝合金50mm*100mm</w:t>
            </w:r>
          </w:p>
        </w:tc>
        <w:tc>
          <w:tcPr>
            <w:tcW w:w="992" w:type="dxa"/>
            <w:shd w:val="clear" w:color="auto" w:fill="auto"/>
            <w:vAlign w:val="center"/>
          </w:tcPr>
          <w:p w14:paraId="221098FD"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1</w:t>
            </w:r>
          </w:p>
        </w:tc>
        <w:tc>
          <w:tcPr>
            <w:tcW w:w="1417" w:type="dxa"/>
            <w:shd w:val="clear" w:color="auto" w:fill="auto"/>
            <w:vAlign w:val="center"/>
          </w:tcPr>
          <w:p w14:paraId="71C9E4D2"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sz w:val="24"/>
                <w:szCs w:val="24"/>
              </w:rPr>
              <w:t>套</w:t>
            </w:r>
          </w:p>
        </w:tc>
      </w:tr>
      <w:tr w:rsidR="002752E5" w:rsidRPr="00A45053" w14:paraId="6B7561AF" w14:textId="77777777" w:rsidTr="002752E5">
        <w:trPr>
          <w:jc w:val="center"/>
        </w:trPr>
        <w:tc>
          <w:tcPr>
            <w:tcW w:w="854" w:type="dxa"/>
            <w:shd w:val="clear" w:color="auto" w:fill="auto"/>
            <w:vAlign w:val="center"/>
          </w:tcPr>
          <w:p w14:paraId="105D6416" w14:textId="77777777" w:rsidR="002752E5" w:rsidRPr="00A45053" w:rsidRDefault="002752E5" w:rsidP="00A45053">
            <w:pPr>
              <w:pStyle w:val="15"/>
              <w:ind w:leftChars="0" w:left="0" w:right="210" w:firstLineChars="0" w:firstLine="0"/>
              <w:jc w:val="center"/>
              <w:rPr>
                <w:rFonts w:cs="Times New Roman"/>
              </w:rPr>
            </w:pPr>
            <w:r w:rsidRPr="00A45053">
              <w:rPr>
                <w:rFonts w:cs="Times New Roman" w:hint="eastAsia"/>
              </w:rPr>
              <w:t>4</w:t>
            </w:r>
          </w:p>
        </w:tc>
        <w:tc>
          <w:tcPr>
            <w:tcW w:w="1192" w:type="dxa"/>
            <w:shd w:val="clear" w:color="auto" w:fill="auto"/>
            <w:vAlign w:val="center"/>
          </w:tcPr>
          <w:p w14:paraId="69D5484D"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控制</w:t>
            </w:r>
            <w:r w:rsidRPr="00A45053">
              <w:rPr>
                <w:rFonts w:ascii="宋体" w:eastAsia="宋体" w:hAnsi="宋体"/>
                <w:sz w:val="24"/>
                <w:szCs w:val="24"/>
              </w:rPr>
              <w:t>电脑</w:t>
            </w:r>
          </w:p>
        </w:tc>
        <w:tc>
          <w:tcPr>
            <w:tcW w:w="3796" w:type="dxa"/>
            <w:shd w:val="clear" w:color="auto" w:fill="auto"/>
            <w:vAlign w:val="center"/>
          </w:tcPr>
          <w:p w14:paraId="3643A789" w14:textId="77777777" w:rsidR="002752E5" w:rsidRPr="00A45053" w:rsidRDefault="002752E5" w:rsidP="00A45053">
            <w:pPr>
              <w:tabs>
                <w:tab w:val="left" w:pos="1337"/>
              </w:tabs>
              <w:spacing w:line="360" w:lineRule="auto"/>
              <w:jc w:val="left"/>
              <w:rPr>
                <w:rFonts w:ascii="宋体" w:eastAsia="宋体" w:hAnsi="宋体"/>
                <w:sz w:val="24"/>
                <w:szCs w:val="24"/>
              </w:rPr>
            </w:pPr>
            <w:r w:rsidRPr="00A45053">
              <w:rPr>
                <w:rFonts w:ascii="宋体" w:eastAsia="宋体" w:hAnsi="宋体" w:hint="eastAsia"/>
                <w:sz w:val="24"/>
                <w:szCs w:val="24"/>
              </w:rPr>
              <w:t>I5，4G，1T</w:t>
            </w:r>
          </w:p>
        </w:tc>
        <w:tc>
          <w:tcPr>
            <w:tcW w:w="992" w:type="dxa"/>
            <w:shd w:val="clear" w:color="auto" w:fill="auto"/>
            <w:vAlign w:val="center"/>
          </w:tcPr>
          <w:p w14:paraId="5C7F0C62"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sz w:val="24"/>
                <w:szCs w:val="24"/>
              </w:rPr>
              <w:t>套</w:t>
            </w:r>
          </w:p>
        </w:tc>
        <w:tc>
          <w:tcPr>
            <w:tcW w:w="1417" w:type="dxa"/>
            <w:shd w:val="clear" w:color="auto" w:fill="auto"/>
            <w:vAlign w:val="center"/>
          </w:tcPr>
          <w:p w14:paraId="110AEEBC"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1</w:t>
            </w:r>
          </w:p>
        </w:tc>
      </w:tr>
      <w:tr w:rsidR="002752E5" w:rsidRPr="00A45053" w14:paraId="505B7882" w14:textId="77777777" w:rsidTr="002752E5">
        <w:trPr>
          <w:jc w:val="center"/>
        </w:trPr>
        <w:tc>
          <w:tcPr>
            <w:tcW w:w="854" w:type="dxa"/>
            <w:shd w:val="clear" w:color="auto" w:fill="auto"/>
            <w:vAlign w:val="center"/>
          </w:tcPr>
          <w:p w14:paraId="11316A0B" w14:textId="77777777" w:rsidR="002752E5" w:rsidRPr="00A45053" w:rsidRDefault="002752E5" w:rsidP="00A45053">
            <w:pPr>
              <w:pStyle w:val="15"/>
              <w:ind w:leftChars="0" w:left="0" w:right="210" w:firstLineChars="0" w:firstLine="0"/>
              <w:jc w:val="center"/>
              <w:rPr>
                <w:rFonts w:cs="Times New Roman"/>
              </w:rPr>
            </w:pPr>
            <w:r w:rsidRPr="00A45053">
              <w:rPr>
                <w:rFonts w:cs="Times New Roman" w:hint="eastAsia"/>
              </w:rPr>
              <w:t>5</w:t>
            </w:r>
          </w:p>
        </w:tc>
        <w:tc>
          <w:tcPr>
            <w:tcW w:w="1192" w:type="dxa"/>
            <w:shd w:val="clear" w:color="auto" w:fill="auto"/>
            <w:vAlign w:val="center"/>
          </w:tcPr>
          <w:p w14:paraId="2FBDD807"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全频音箱</w:t>
            </w:r>
          </w:p>
        </w:tc>
        <w:tc>
          <w:tcPr>
            <w:tcW w:w="3796" w:type="dxa"/>
            <w:shd w:val="clear" w:color="auto" w:fill="auto"/>
            <w:vAlign w:val="center"/>
          </w:tcPr>
          <w:p w14:paraId="21154894" w14:textId="77777777" w:rsidR="002752E5" w:rsidRPr="00A45053" w:rsidRDefault="002752E5" w:rsidP="00A45053">
            <w:pPr>
              <w:spacing w:line="360" w:lineRule="auto"/>
              <w:jc w:val="left"/>
              <w:rPr>
                <w:rFonts w:ascii="宋体" w:eastAsia="宋体" w:hAnsi="宋体"/>
                <w:sz w:val="24"/>
                <w:szCs w:val="24"/>
              </w:rPr>
            </w:pPr>
            <w:r w:rsidRPr="00A45053">
              <w:rPr>
                <w:rFonts w:ascii="宋体" w:eastAsia="宋体" w:hAnsi="宋体" w:hint="eastAsia"/>
                <w:sz w:val="24"/>
                <w:szCs w:val="24"/>
              </w:rPr>
              <w:t>全频音箱，包含音箱吊架</w:t>
            </w:r>
          </w:p>
        </w:tc>
        <w:tc>
          <w:tcPr>
            <w:tcW w:w="992" w:type="dxa"/>
            <w:shd w:val="clear" w:color="auto" w:fill="auto"/>
            <w:vAlign w:val="center"/>
          </w:tcPr>
          <w:p w14:paraId="488E2CE8"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台</w:t>
            </w:r>
          </w:p>
        </w:tc>
        <w:tc>
          <w:tcPr>
            <w:tcW w:w="1417" w:type="dxa"/>
            <w:shd w:val="clear" w:color="auto" w:fill="auto"/>
            <w:vAlign w:val="center"/>
          </w:tcPr>
          <w:p w14:paraId="115DA3A4"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4</w:t>
            </w:r>
          </w:p>
        </w:tc>
      </w:tr>
      <w:tr w:rsidR="002752E5" w:rsidRPr="00A45053" w14:paraId="4903DFD6" w14:textId="77777777" w:rsidTr="002752E5">
        <w:trPr>
          <w:jc w:val="center"/>
        </w:trPr>
        <w:tc>
          <w:tcPr>
            <w:tcW w:w="854" w:type="dxa"/>
            <w:shd w:val="clear" w:color="auto" w:fill="auto"/>
            <w:vAlign w:val="center"/>
          </w:tcPr>
          <w:p w14:paraId="602AFA54" w14:textId="77777777" w:rsidR="002752E5" w:rsidRPr="00A45053" w:rsidRDefault="002752E5" w:rsidP="00A45053">
            <w:pPr>
              <w:pStyle w:val="15"/>
              <w:ind w:leftChars="0" w:left="0" w:right="210" w:firstLineChars="0" w:firstLine="0"/>
              <w:jc w:val="center"/>
              <w:rPr>
                <w:rFonts w:cs="Times New Roman"/>
              </w:rPr>
            </w:pPr>
            <w:r w:rsidRPr="00A45053">
              <w:rPr>
                <w:rFonts w:cs="Times New Roman" w:hint="eastAsia"/>
              </w:rPr>
              <w:t>6</w:t>
            </w:r>
          </w:p>
        </w:tc>
        <w:tc>
          <w:tcPr>
            <w:tcW w:w="1192" w:type="dxa"/>
            <w:shd w:val="clear" w:color="auto" w:fill="auto"/>
            <w:vAlign w:val="center"/>
          </w:tcPr>
          <w:p w14:paraId="6BD23FF4"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专业功放</w:t>
            </w:r>
          </w:p>
        </w:tc>
        <w:tc>
          <w:tcPr>
            <w:tcW w:w="3796" w:type="dxa"/>
            <w:shd w:val="clear" w:color="auto" w:fill="auto"/>
            <w:vAlign w:val="center"/>
          </w:tcPr>
          <w:p w14:paraId="7BEC72DE" w14:textId="77777777" w:rsidR="002752E5" w:rsidRPr="00A45053" w:rsidRDefault="002752E5" w:rsidP="00A45053">
            <w:pPr>
              <w:spacing w:line="360" w:lineRule="auto"/>
              <w:jc w:val="left"/>
              <w:rPr>
                <w:rFonts w:ascii="宋体" w:eastAsia="宋体" w:hAnsi="宋体"/>
                <w:sz w:val="24"/>
                <w:szCs w:val="24"/>
              </w:rPr>
            </w:pPr>
            <w:r w:rsidRPr="00A45053">
              <w:rPr>
                <w:rFonts w:ascii="宋体" w:eastAsia="宋体" w:hAnsi="宋体" w:hint="eastAsia"/>
                <w:sz w:val="24"/>
                <w:szCs w:val="24"/>
              </w:rPr>
              <w:t>功率满足音箱要求</w:t>
            </w:r>
          </w:p>
        </w:tc>
        <w:tc>
          <w:tcPr>
            <w:tcW w:w="992" w:type="dxa"/>
            <w:shd w:val="clear" w:color="auto" w:fill="auto"/>
            <w:vAlign w:val="center"/>
          </w:tcPr>
          <w:p w14:paraId="38FF98F9"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台</w:t>
            </w:r>
          </w:p>
        </w:tc>
        <w:tc>
          <w:tcPr>
            <w:tcW w:w="1417" w:type="dxa"/>
            <w:shd w:val="clear" w:color="auto" w:fill="auto"/>
            <w:vAlign w:val="center"/>
          </w:tcPr>
          <w:p w14:paraId="409C58B5"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1</w:t>
            </w:r>
          </w:p>
        </w:tc>
      </w:tr>
      <w:tr w:rsidR="002752E5" w:rsidRPr="00A45053" w14:paraId="33433B8F" w14:textId="77777777" w:rsidTr="002752E5">
        <w:trPr>
          <w:jc w:val="center"/>
        </w:trPr>
        <w:tc>
          <w:tcPr>
            <w:tcW w:w="854" w:type="dxa"/>
            <w:shd w:val="clear" w:color="auto" w:fill="auto"/>
            <w:vAlign w:val="center"/>
          </w:tcPr>
          <w:p w14:paraId="34AEE48B" w14:textId="77777777" w:rsidR="002752E5" w:rsidRPr="00A45053" w:rsidRDefault="002752E5" w:rsidP="00A45053">
            <w:pPr>
              <w:pStyle w:val="15"/>
              <w:ind w:leftChars="0" w:left="0" w:right="210" w:firstLineChars="0" w:firstLine="0"/>
              <w:jc w:val="center"/>
              <w:rPr>
                <w:rFonts w:cs="Times New Roman"/>
              </w:rPr>
            </w:pPr>
            <w:r w:rsidRPr="00A45053">
              <w:rPr>
                <w:rFonts w:cs="Times New Roman" w:hint="eastAsia"/>
              </w:rPr>
              <w:t>7</w:t>
            </w:r>
          </w:p>
        </w:tc>
        <w:tc>
          <w:tcPr>
            <w:tcW w:w="1192" w:type="dxa"/>
            <w:shd w:val="clear" w:color="auto" w:fill="auto"/>
            <w:vAlign w:val="center"/>
          </w:tcPr>
          <w:p w14:paraId="34826D22"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调音台</w:t>
            </w:r>
          </w:p>
        </w:tc>
        <w:tc>
          <w:tcPr>
            <w:tcW w:w="3796" w:type="dxa"/>
            <w:shd w:val="clear" w:color="auto" w:fill="auto"/>
            <w:vAlign w:val="center"/>
          </w:tcPr>
          <w:p w14:paraId="0AA17384" w14:textId="77777777" w:rsidR="002752E5" w:rsidRPr="00A45053" w:rsidRDefault="002752E5" w:rsidP="00A45053">
            <w:pPr>
              <w:spacing w:line="360" w:lineRule="auto"/>
              <w:jc w:val="left"/>
              <w:rPr>
                <w:rFonts w:ascii="宋体" w:eastAsia="宋体" w:hAnsi="宋体"/>
                <w:sz w:val="24"/>
                <w:szCs w:val="24"/>
              </w:rPr>
            </w:pPr>
            <w:r w:rsidRPr="00A45053">
              <w:rPr>
                <w:rFonts w:ascii="宋体" w:eastAsia="宋体" w:hAnsi="宋体" w:hint="eastAsia"/>
                <w:sz w:val="24"/>
                <w:szCs w:val="24"/>
              </w:rPr>
              <w:t>12路调音台</w:t>
            </w:r>
          </w:p>
        </w:tc>
        <w:tc>
          <w:tcPr>
            <w:tcW w:w="992" w:type="dxa"/>
            <w:shd w:val="clear" w:color="auto" w:fill="auto"/>
            <w:vAlign w:val="center"/>
          </w:tcPr>
          <w:p w14:paraId="6ED95156"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台</w:t>
            </w:r>
          </w:p>
        </w:tc>
        <w:tc>
          <w:tcPr>
            <w:tcW w:w="1417" w:type="dxa"/>
            <w:shd w:val="clear" w:color="auto" w:fill="auto"/>
            <w:vAlign w:val="center"/>
          </w:tcPr>
          <w:p w14:paraId="22124DE6"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1</w:t>
            </w:r>
          </w:p>
        </w:tc>
      </w:tr>
      <w:tr w:rsidR="002752E5" w:rsidRPr="00A45053" w14:paraId="26D0914F" w14:textId="77777777" w:rsidTr="002752E5">
        <w:trPr>
          <w:jc w:val="center"/>
        </w:trPr>
        <w:tc>
          <w:tcPr>
            <w:tcW w:w="854" w:type="dxa"/>
            <w:shd w:val="clear" w:color="auto" w:fill="auto"/>
            <w:vAlign w:val="center"/>
          </w:tcPr>
          <w:p w14:paraId="3550AFF9" w14:textId="77777777" w:rsidR="002752E5" w:rsidRPr="00A45053" w:rsidRDefault="002752E5" w:rsidP="00A45053">
            <w:pPr>
              <w:pStyle w:val="15"/>
              <w:ind w:leftChars="0" w:left="0" w:right="210" w:firstLineChars="0" w:firstLine="0"/>
              <w:jc w:val="center"/>
              <w:rPr>
                <w:rFonts w:cs="Times New Roman"/>
              </w:rPr>
            </w:pPr>
            <w:r w:rsidRPr="00A45053">
              <w:rPr>
                <w:rFonts w:cs="Times New Roman" w:hint="eastAsia"/>
              </w:rPr>
              <w:t>8</w:t>
            </w:r>
          </w:p>
        </w:tc>
        <w:tc>
          <w:tcPr>
            <w:tcW w:w="1192" w:type="dxa"/>
            <w:shd w:val="clear" w:color="auto" w:fill="auto"/>
            <w:vAlign w:val="center"/>
          </w:tcPr>
          <w:p w14:paraId="737BA0D2"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无线话筒</w:t>
            </w:r>
          </w:p>
        </w:tc>
        <w:tc>
          <w:tcPr>
            <w:tcW w:w="3796" w:type="dxa"/>
            <w:shd w:val="clear" w:color="auto" w:fill="auto"/>
            <w:vAlign w:val="center"/>
          </w:tcPr>
          <w:p w14:paraId="68D58F6C" w14:textId="77777777" w:rsidR="002752E5" w:rsidRPr="00A45053" w:rsidRDefault="002752E5" w:rsidP="00A45053">
            <w:pPr>
              <w:spacing w:line="360" w:lineRule="auto"/>
              <w:jc w:val="left"/>
              <w:rPr>
                <w:rFonts w:ascii="宋体" w:eastAsia="宋体" w:hAnsi="宋体"/>
                <w:sz w:val="24"/>
                <w:szCs w:val="24"/>
              </w:rPr>
            </w:pPr>
            <w:r w:rsidRPr="00A45053">
              <w:rPr>
                <w:rFonts w:ascii="宋体" w:eastAsia="宋体" w:hAnsi="宋体" w:hint="eastAsia"/>
                <w:sz w:val="24"/>
                <w:szCs w:val="24"/>
              </w:rPr>
              <w:t>无线一拖四会议专用话筒;</w:t>
            </w:r>
          </w:p>
        </w:tc>
        <w:tc>
          <w:tcPr>
            <w:tcW w:w="992" w:type="dxa"/>
            <w:shd w:val="clear" w:color="auto" w:fill="auto"/>
            <w:vAlign w:val="center"/>
          </w:tcPr>
          <w:p w14:paraId="63EC1B3E"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套</w:t>
            </w:r>
          </w:p>
        </w:tc>
        <w:tc>
          <w:tcPr>
            <w:tcW w:w="1417" w:type="dxa"/>
            <w:shd w:val="clear" w:color="auto" w:fill="auto"/>
            <w:vAlign w:val="center"/>
          </w:tcPr>
          <w:p w14:paraId="73DE00C6"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2</w:t>
            </w:r>
          </w:p>
        </w:tc>
      </w:tr>
      <w:tr w:rsidR="002752E5" w:rsidRPr="00A45053" w14:paraId="311B032E" w14:textId="77777777" w:rsidTr="002752E5">
        <w:trPr>
          <w:jc w:val="center"/>
        </w:trPr>
        <w:tc>
          <w:tcPr>
            <w:tcW w:w="854" w:type="dxa"/>
            <w:shd w:val="clear" w:color="auto" w:fill="auto"/>
            <w:vAlign w:val="center"/>
          </w:tcPr>
          <w:p w14:paraId="2A635466" w14:textId="77777777" w:rsidR="002752E5" w:rsidRPr="00A45053" w:rsidRDefault="002752E5" w:rsidP="00A45053">
            <w:pPr>
              <w:pStyle w:val="15"/>
              <w:ind w:leftChars="0" w:left="0" w:right="210" w:firstLineChars="0" w:firstLine="0"/>
              <w:jc w:val="center"/>
              <w:rPr>
                <w:rFonts w:cs="Times New Roman"/>
              </w:rPr>
            </w:pPr>
            <w:r w:rsidRPr="00A45053">
              <w:rPr>
                <w:rFonts w:cs="Times New Roman" w:hint="eastAsia"/>
              </w:rPr>
              <w:t>9</w:t>
            </w:r>
          </w:p>
        </w:tc>
        <w:tc>
          <w:tcPr>
            <w:tcW w:w="1192" w:type="dxa"/>
            <w:shd w:val="clear" w:color="auto" w:fill="auto"/>
            <w:vAlign w:val="center"/>
          </w:tcPr>
          <w:p w14:paraId="3FA99895"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数字反馈抑制器</w:t>
            </w:r>
          </w:p>
        </w:tc>
        <w:tc>
          <w:tcPr>
            <w:tcW w:w="3796" w:type="dxa"/>
            <w:shd w:val="clear" w:color="auto" w:fill="auto"/>
            <w:vAlign w:val="center"/>
          </w:tcPr>
          <w:p w14:paraId="684F6990" w14:textId="77777777" w:rsidR="002752E5" w:rsidRPr="00A45053" w:rsidRDefault="002752E5" w:rsidP="00A45053">
            <w:pPr>
              <w:spacing w:line="360" w:lineRule="auto"/>
              <w:jc w:val="left"/>
              <w:rPr>
                <w:rFonts w:ascii="宋体" w:eastAsia="宋体" w:hAnsi="宋体"/>
                <w:sz w:val="24"/>
                <w:szCs w:val="24"/>
              </w:rPr>
            </w:pPr>
            <w:r w:rsidRPr="00A45053">
              <w:rPr>
                <w:rFonts w:ascii="宋体" w:eastAsia="宋体" w:hAnsi="宋体" w:hint="eastAsia"/>
                <w:sz w:val="24"/>
                <w:szCs w:val="24"/>
              </w:rPr>
              <w:t>现场会议和远程会议的无啸叫实现。</w:t>
            </w:r>
          </w:p>
        </w:tc>
        <w:tc>
          <w:tcPr>
            <w:tcW w:w="992" w:type="dxa"/>
            <w:shd w:val="clear" w:color="auto" w:fill="auto"/>
            <w:vAlign w:val="center"/>
          </w:tcPr>
          <w:p w14:paraId="4991A68F"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台</w:t>
            </w:r>
          </w:p>
        </w:tc>
        <w:tc>
          <w:tcPr>
            <w:tcW w:w="1417" w:type="dxa"/>
            <w:shd w:val="clear" w:color="auto" w:fill="auto"/>
            <w:vAlign w:val="center"/>
          </w:tcPr>
          <w:p w14:paraId="73AF8F57"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1</w:t>
            </w:r>
          </w:p>
        </w:tc>
      </w:tr>
      <w:tr w:rsidR="002752E5" w:rsidRPr="00A45053" w14:paraId="14E555FF" w14:textId="77777777" w:rsidTr="002752E5">
        <w:trPr>
          <w:jc w:val="center"/>
        </w:trPr>
        <w:tc>
          <w:tcPr>
            <w:tcW w:w="854" w:type="dxa"/>
            <w:shd w:val="clear" w:color="auto" w:fill="auto"/>
            <w:vAlign w:val="center"/>
          </w:tcPr>
          <w:p w14:paraId="7455B7E0" w14:textId="77777777" w:rsidR="002752E5" w:rsidRPr="00A45053" w:rsidRDefault="002752E5" w:rsidP="00A45053">
            <w:pPr>
              <w:pStyle w:val="15"/>
              <w:ind w:leftChars="0" w:left="0" w:right="210" w:firstLineChars="0" w:firstLine="0"/>
              <w:jc w:val="center"/>
              <w:rPr>
                <w:rFonts w:cs="Times New Roman"/>
              </w:rPr>
            </w:pPr>
            <w:r w:rsidRPr="00A45053">
              <w:rPr>
                <w:rFonts w:cs="Times New Roman" w:hint="eastAsia"/>
              </w:rPr>
              <w:t>10</w:t>
            </w:r>
          </w:p>
        </w:tc>
        <w:tc>
          <w:tcPr>
            <w:tcW w:w="1192" w:type="dxa"/>
            <w:shd w:val="clear" w:color="auto" w:fill="auto"/>
            <w:vAlign w:val="center"/>
          </w:tcPr>
          <w:p w14:paraId="177C071C"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矩阵</w:t>
            </w:r>
          </w:p>
        </w:tc>
        <w:tc>
          <w:tcPr>
            <w:tcW w:w="3796" w:type="dxa"/>
            <w:shd w:val="clear" w:color="auto" w:fill="auto"/>
            <w:vAlign w:val="center"/>
          </w:tcPr>
          <w:p w14:paraId="0C298508" w14:textId="77777777" w:rsidR="002752E5" w:rsidRPr="00A45053" w:rsidRDefault="002752E5" w:rsidP="00A45053">
            <w:pPr>
              <w:spacing w:line="360" w:lineRule="auto"/>
              <w:jc w:val="left"/>
              <w:rPr>
                <w:rFonts w:ascii="宋体" w:eastAsia="宋体" w:hAnsi="宋体"/>
                <w:sz w:val="24"/>
                <w:szCs w:val="24"/>
              </w:rPr>
            </w:pPr>
            <w:r w:rsidRPr="00A45053">
              <w:rPr>
                <w:rFonts w:ascii="宋体" w:eastAsia="宋体" w:hAnsi="宋体" w:hint="eastAsia"/>
                <w:sz w:val="24"/>
                <w:szCs w:val="24"/>
              </w:rPr>
              <w:t xml:space="preserve">高清混合插卡矩阵主机，≥16x16 </w:t>
            </w:r>
            <w:r w:rsidRPr="00A45053">
              <w:rPr>
                <w:rFonts w:ascii="宋体" w:eastAsia="宋体" w:hAnsi="宋体" w:hint="eastAsia"/>
                <w:sz w:val="24"/>
                <w:szCs w:val="24"/>
              </w:rPr>
              <w:lastRenderedPageBreak/>
              <w:t>的音视频信号切换卡接口,支持热插拔; 每路信号采用单独通道进行传输,保证所有信号图像的实时显 示</w:t>
            </w:r>
          </w:p>
        </w:tc>
        <w:tc>
          <w:tcPr>
            <w:tcW w:w="992" w:type="dxa"/>
            <w:shd w:val="clear" w:color="auto" w:fill="auto"/>
            <w:vAlign w:val="center"/>
          </w:tcPr>
          <w:p w14:paraId="2FE13ECD"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lastRenderedPageBreak/>
              <w:t>台</w:t>
            </w:r>
          </w:p>
        </w:tc>
        <w:tc>
          <w:tcPr>
            <w:tcW w:w="1417" w:type="dxa"/>
            <w:shd w:val="clear" w:color="auto" w:fill="auto"/>
            <w:vAlign w:val="center"/>
          </w:tcPr>
          <w:p w14:paraId="6F330F78"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hint="eastAsia"/>
                <w:sz w:val="24"/>
                <w:szCs w:val="24"/>
              </w:rPr>
              <w:t>1</w:t>
            </w:r>
          </w:p>
        </w:tc>
      </w:tr>
      <w:tr w:rsidR="002752E5" w:rsidRPr="00A45053" w14:paraId="1C68270B" w14:textId="77777777" w:rsidTr="002752E5">
        <w:trPr>
          <w:jc w:val="center"/>
        </w:trPr>
        <w:tc>
          <w:tcPr>
            <w:tcW w:w="854" w:type="dxa"/>
            <w:shd w:val="clear" w:color="auto" w:fill="auto"/>
            <w:vAlign w:val="center"/>
          </w:tcPr>
          <w:p w14:paraId="3D20E497" w14:textId="77777777" w:rsidR="002752E5" w:rsidRPr="00A45053" w:rsidRDefault="002752E5" w:rsidP="00A45053">
            <w:pPr>
              <w:pStyle w:val="15"/>
              <w:ind w:leftChars="0" w:left="0" w:right="210" w:firstLineChars="0" w:firstLine="0"/>
              <w:jc w:val="center"/>
              <w:rPr>
                <w:rFonts w:cs="Times New Roman"/>
              </w:rPr>
            </w:pPr>
            <w:r w:rsidRPr="00A45053">
              <w:rPr>
                <w:rFonts w:cs="Times New Roman" w:hint="eastAsia"/>
              </w:rPr>
              <w:t>11</w:t>
            </w:r>
          </w:p>
        </w:tc>
        <w:tc>
          <w:tcPr>
            <w:tcW w:w="1192" w:type="dxa"/>
            <w:shd w:val="clear" w:color="auto" w:fill="auto"/>
            <w:vAlign w:val="center"/>
          </w:tcPr>
          <w:p w14:paraId="31EE3D3D" w14:textId="77777777" w:rsidR="002752E5" w:rsidRPr="00A45053" w:rsidRDefault="002752E5" w:rsidP="00A45053">
            <w:pPr>
              <w:spacing w:line="360" w:lineRule="auto"/>
              <w:jc w:val="center"/>
              <w:rPr>
                <w:rFonts w:ascii="宋体" w:eastAsia="宋体" w:hAnsi="宋体" w:cs="宋体"/>
                <w:sz w:val="24"/>
                <w:szCs w:val="24"/>
              </w:rPr>
            </w:pPr>
            <w:r w:rsidRPr="00A45053">
              <w:rPr>
                <w:rFonts w:ascii="宋体" w:eastAsia="宋体" w:hAnsi="宋体" w:hint="eastAsia"/>
                <w:sz w:val="24"/>
                <w:szCs w:val="24"/>
              </w:rPr>
              <w:t>机柜</w:t>
            </w:r>
          </w:p>
        </w:tc>
        <w:tc>
          <w:tcPr>
            <w:tcW w:w="3796" w:type="dxa"/>
            <w:shd w:val="clear" w:color="auto" w:fill="auto"/>
            <w:vAlign w:val="center"/>
          </w:tcPr>
          <w:p w14:paraId="1BB01279" w14:textId="77777777" w:rsidR="002752E5" w:rsidRPr="00A45053" w:rsidRDefault="002752E5" w:rsidP="00A45053">
            <w:pPr>
              <w:spacing w:line="360" w:lineRule="auto"/>
              <w:jc w:val="left"/>
              <w:rPr>
                <w:rFonts w:ascii="宋体" w:eastAsia="宋体" w:hAnsi="宋体" w:cs="宋体"/>
                <w:sz w:val="24"/>
                <w:szCs w:val="24"/>
              </w:rPr>
            </w:pPr>
            <w:r w:rsidRPr="00A45053">
              <w:rPr>
                <w:rFonts w:ascii="宋体" w:eastAsia="宋体" w:hAnsi="宋体" w:hint="eastAsia"/>
                <w:sz w:val="24"/>
                <w:szCs w:val="24"/>
              </w:rPr>
              <w:t>1.5m标准机柜</w:t>
            </w:r>
          </w:p>
        </w:tc>
        <w:tc>
          <w:tcPr>
            <w:tcW w:w="992" w:type="dxa"/>
            <w:shd w:val="clear" w:color="auto" w:fill="auto"/>
            <w:vAlign w:val="center"/>
          </w:tcPr>
          <w:p w14:paraId="4CC1601B" w14:textId="77777777" w:rsidR="002752E5" w:rsidRPr="00A45053" w:rsidRDefault="002752E5" w:rsidP="00A45053">
            <w:pPr>
              <w:spacing w:line="360" w:lineRule="auto"/>
              <w:jc w:val="center"/>
              <w:rPr>
                <w:rFonts w:ascii="宋体" w:eastAsia="宋体" w:hAnsi="宋体" w:cs="宋体"/>
                <w:sz w:val="24"/>
                <w:szCs w:val="24"/>
              </w:rPr>
            </w:pPr>
            <w:r w:rsidRPr="00A45053">
              <w:rPr>
                <w:rFonts w:ascii="宋体" w:eastAsia="宋体" w:hAnsi="宋体" w:hint="eastAsia"/>
                <w:sz w:val="24"/>
                <w:szCs w:val="24"/>
              </w:rPr>
              <w:t>套</w:t>
            </w:r>
          </w:p>
        </w:tc>
        <w:tc>
          <w:tcPr>
            <w:tcW w:w="1417" w:type="dxa"/>
            <w:shd w:val="clear" w:color="auto" w:fill="auto"/>
            <w:vAlign w:val="center"/>
          </w:tcPr>
          <w:p w14:paraId="3190D5D5" w14:textId="77777777" w:rsidR="002752E5" w:rsidRPr="00A45053" w:rsidRDefault="002752E5" w:rsidP="00A45053">
            <w:pPr>
              <w:spacing w:line="360" w:lineRule="auto"/>
              <w:jc w:val="center"/>
              <w:rPr>
                <w:rFonts w:ascii="宋体" w:eastAsia="宋体" w:hAnsi="宋体" w:cs="宋体"/>
                <w:sz w:val="24"/>
                <w:szCs w:val="24"/>
              </w:rPr>
            </w:pPr>
            <w:r w:rsidRPr="00A45053">
              <w:rPr>
                <w:rFonts w:ascii="宋体" w:eastAsia="宋体" w:hAnsi="宋体" w:hint="eastAsia"/>
                <w:sz w:val="24"/>
                <w:szCs w:val="24"/>
              </w:rPr>
              <w:t>1</w:t>
            </w:r>
          </w:p>
        </w:tc>
      </w:tr>
      <w:tr w:rsidR="002752E5" w:rsidRPr="00A45053" w14:paraId="5608856A" w14:textId="77777777" w:rsidTr="002752E5">
        <w:trPr>
          <w:jc w:val="center"/>
        </w:trPr>
        <w:tc>
          <w:tcPr>
            <w:tcW w:w="854" w:type="dxa"/>
            <w:shd w:val="clear" w:color="auto" w:fill="auto"/>
            <w:vAlign w:val="center"/>
          </w:tcPr>
          <w:p w14:paraId="62AEA297" w14:textId="77777777" w:rsidR="002752E5" w:rsidRPr="00A45053" w:rsidRDefault="002752E5" w:rsidP="00A45053">
            <w:pPr>
              <w:pStyle w:val="15"/>
              <w:ind w:leftChars="0" w:left="0" w:right="210" w:firstLineChars="0" w:firstLine="0"/>
              <w:jc w:val="center"/>
              <w:rPr>
                <w:rFonts w:cs="Times New Roman"/>
              </w:rPr>
            </w:pPr>
            <w:r w:rsidRPr="00A45053">
              <w:rPr>
                <w:rFonts w:cs="Times New Roman" w:hint="eastAsia"/>
              </w:rPr>
              <w:t>12</w:t>
            </w:r>
          </w:p>
        </w:tc>
        <w:tc>
          <w:tcPr>
            <w:tcW w:w="1192" w:type="dxa"/>
            <w:shd w:val="clear" w:color="auto" w:fill="auto"/>
            <w:vAlign w:val="center"/>
          </w:tcPr>
          <w:p w14:paraId="60A073A3" w14:textId="77777777" w:rsidR="002752E5" w:rsidRPr="00A45053" w:rsidRDefault="002752E5" w:rsidP="00A45053">
            <w:pPr>
              <w:spacing w:line="360" w:lineRule="auto"/>
              <w:jc w:val="center"/>
              <w:rPr>
                <w:rFonts w:ascii="宋体" w:eastAsia="宋体" w:hAnsi="宋体" w:cs="宋体"/>
                <w:sz w:val="24"/>
                <w:szCs w:val="24"/>
              </w:rPr>
            </w:pPr>
            <w:r w:rsidRPr="00A45053">
              <w:rPr>
                <w:rFonts w:ascii="宋体" w:eastAsia="宋体" w:hAnsi="宋体" w:hint="eastAsia"/>
                <w:sz w:val="24"/>
                <w:szCs w:val="24"/>
              </w:rPr>
              <w:t>线缆、辅材</w:t>
            </w:r>
          </w:p>
        </w:tc>
        <w:tc>
          <w:tcPr>
            <w:tcW w:w="3796" w:type="dxa"/>
            <w:shd w:val="clear" w:color="auto" w:fill="auto"/>
            <w:vAlign w:val="center"/>
          </w:tcPr>
          <w:p w14:paraId="06812CEE" w14:textId="77777777" w:rsidR="002752E5" w:rsidRPr="00A45053" w:rsidRDefault="002752E5" w:rsidP="00A45053">
            <w:pPr>
              <w:spacing w:line="360" w:lineRule="auto"/>
              <w:jc w:val="left"/>
              <w:rPr>
                <w:rFonts w:ascii="宋体" w:eastAsia="宋体" w:hAnsi="宋体" w:cs="宋体"/>
                <w:sz w:val="24"/>
                <w:szCs w:val="24"/>
              </w:rPr>
            </w:pPr>
            <w:r w:rsidRPr="00A45053">
              <w:rPr>
                <w:rFonts w:ascii="宋体" w:eastAsia="宋体" w:hAnsi="宋体" w:hint="eastAsia"/>
                <w:sz w:val="24"/>
                <w:szCs w:val="24"/>
              </w:rPr>
              <w:t>会议室音响系统集成所需线缆、辅材、挂件等</w:t>
            </w:r>
          </w:p>
        </w:tc>
        <w:tc>
          <w:tcPr>
            <w:tcW w:w="992" w:type="dxa"/>
            <w:shd w:val="clear" w:color="auto" w:fill="auto"/>
            <w:vAlign w:val="center"/>
          </w:tcPr>
          <w:p w14:paraId="24A54B7A" w14:textId="77777777" w:rsidR="002752E5" w:rsidRPr="00A45053" w:rsidRDefault="002752E5" w:rsidP="00A45053">
            <w:pPr>
              <w:spacing w:line="360" w:lineRule="auto"/>
              <w:jc w:val="center"/>
              <w:rPr>
                <w:rFonts w:ascii="宋体" w:eastAsia="宋体" w:hAnsi="宋体" w:cs="宋体"/>
                <w:sz w:val="24"/>
                <w:szCs w:val="24"/>
              </w:rPr>
            </w:pPr>
            <w:r w:rsidRPr="00A45053">
              <w:rPr>
                <w:rFonts w:ascii="宋体" w:eastAsia="宋体" w:hAnsi="宋体" w:hint="eastAsia"/>
                <w:sz w:val="24"/>
                <w:szCs w:val="24"/>
              </w:rPr>
              <w:t>项</w:t>
            </w:r>
          </w:p>
        </w:tc>
        <w:tc>
          <w:tcPr>
            <w:tcW w:w="1417" w:type="dxa"/>
            <w:shd w:val="clear" w:color="auto" w:fill="auto"/>
            <w:vAlign w:val="center"/>
          </w:tcPr>
          <w:p w14:paraId="744D56D1" w14:textId="77777777" w:rsidR="002752E5" w:rsidRPr="00A45053" w:rsidRDefault="002752E5" w:rsidP="00A45053">
            <w:pPr>
              <w:spacing w:line="360" w:lineRule="auto"/>
              <w:jc w:val="center"/>
              <w:rPr>
                <w:rFonts w:ascii="宋体" w:eastAsia="宋体" w:hAnsi="宋体" w:cs="宋体"/>
                <w:sz w:val="24"/>
                <w:szCs w:val="24"/>
              </w:rPr>
            </w:pPr>
            <w:r w:rsidRPr="00A45053">
              <w:rPr>
                <w:rFonts w:ascii="宋体" w:eastAsia="宋体" w:hAnsi="宋体" w:hint="eastAsia"/>
                <w:sz w:val="24"/>
                <w:szCs w:val="24"/>
              </w:rPr>
              <w:t>1</w:t>
            </w:r>
          </w:p>
        </w:tc>
      </w:tr>
    </w:tbl>
    <w:p w14:paraId="1FF30628" w14:textId="77777777" w:rsidR="002752E5" w:rsidRPr="00A45053" w:rsidRDefault="002752E5"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本</w:t>
      </w:r>
      <w:r w:rsidRPr="00A45053">
        <w:rPr>
          <w:rFonts w:ascii="宋体" w:eastAsia="宋体" w:hAnsi="宋体"/>
          <w:sz w:val="24"/>
          <w:szCs w:val="24"/>
        </w:rPr>
        <w:t>LED</w:t>
      </w:r>
      <w:r w:rsidRPr="00A45053">
        <w:rPr>
          <w:rFonts w:ascii="宋体" w:eastAsia="宋体" w:hAnsi="宋体" w:hint="eastAsia"/>
          <w:sz w:val="24"/>
          <w:szCs w:val="24"/>
        </w:rPr>
        <w:t>全彩显示屏可达到以下的功能：</w:t>
      </w:r>
    </w:p>
    <w:p w14:paraId="493FED6B" w14:textId="77777777" w:rsidR="002752E5" w:rsidRPr="00A45053" w:rsidRDefault="002752E5"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直接接入播放有线电视节目信号、数字高清（HDTV）电视等多种制式和类型的电视节目；</w:t>
      </w:r>
    </w:p>
    <w:p w14:paraId="34840740" w14:textId="77777777" w:rsidR="002752E5" w:rsidRPr="00A45053" w:rsidRDefault="002752E5"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 xml:space="preserve"> 举行会议，演出可现场直播，或播放相关视频。方便的介入现场的摄像机信号，实现各类比赛节目的现场直播功能；画面可达到清晰、无闪烁的实进显示视频图像；</w:t>
      </w:r>
    </w:p>
    <w:p w14:paraId="4816F2DF" w14:textId="77777777" w:rsidR="002752E5" w:rsidRPr="00A45053" w:rsidRDefault="002752E5"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播放录像机、影碟机（</w:t>
      </w:r>
      <w:r w:rsidRPr="00A45053">
        <w:rPr>
          <w:rFonts w:ascii="宋体" w:eastAsia="宋体" w:hAnsi="宋体"/>
          <w:sz w:val="24"/>
          <w:szCs w:val="24"/>
        </w:rPr>
        <w:t>TV</w:t>
      </w:r>
      <w:r w:rsidRPr="00A45053">
        <w:rPr>
          <w:rFonts w:ascii="宋体" w:eastAsia="宋体" w:hAnsi="宋体" w:hint="eastAsia"/>
          <w:sz w:val="24"/>
          <w:szCs w:val="24"/>
        </w:rPr>
        <w:t>、</w:t>
      </w:r>
      <w:r w:rsidRPr="00A45053">
        <w:rPr>
          <w:rFonts w:ascii="宋体" w:eastAsia="宋体" w:hAnsi="宋体"/>
          <w:sz w:val="24"/>
          <w:szCs w:val="24"/>
        </w:rPr>
        <w:t>VCD</w:t>
      </w:r>
      <w:r w:rsidRPr="00A45053">
        <w:rPr>
          <w:rFonts w:ascii="宋体" w:eastAsia="宋体" w:hAnsi="宋体" w:hint="eastAsia"/>
          <w:sz w:val="24"/>
          <w:szCs w:val="24"/>
        </w:rPr>
        <w:t>、</w:t>
      </w:r>
      <w:r w:rsidRPr="00A45053">
        <w:rPr>
          <w:rFonts w:ascii="宋体" w:eastAsia="宋体" w:hAnsi="宋体"/>
          <w:sz w:val="24"/>
          <w:szCs w:val="24"/>
        </w:rPr>
        <w:t>DVD</w:t>
      </w:r>
      <w:r w:rsidRPr="00A45053">
        <w:rPr>
          <w:rFonts w:ascii="宋体" w:eastAsia="宋体" w:hAnsi="宋体" w:hint="eastAsia"/>
          <w:sz w:val="24"/>
          <w:szCs w:val="24"/>
        </w:rPr>
        <w:t>、</w:t>
      </w:r>
      <w:r w:rsidRPr="00A45053">
        <w:rPr>
          <w:rFonts w:ascii="宋体" w:eastAsia="宋体" w:hAnsi="宋体"/>
          <w:sz w:val="24"/>
          <w:szCs w:val="24"/>
        </w:rPr>
        <w:t>LD</w:t>
      </w:r>
      <w:r w:rsidRPr="00A45053">
        <w:rPr>
          <w:rFonts w:ascii="宋体" w:eastAsia="宋体" w:hAnsi="宋体" w:hint="eastAsia"/>
          <w:sz w:val="24"/>
          <w:szCs w:val="24"/>
        </w:rPr>
        <w:t>）等视频节目，显示内容与VGA实时同步，满足文娱活动的基本需求；</w:t>
      </w:r>
    </w:p>
    <w:p w14:paraId="33703FEF" w14:textId="77777777" w:rsidR="002752E5" w:rsidRPr="00A45053" w:rsidRDefault="002752E5"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 xml:space="preserve"> 简单易学的节目制作、播放软件，支持多种文件格式：文本文件，</w:t>
      </w:r>
      <w:r w:rsidRPr="00A45053">
        <w:rPr>
          <w:rFonts w:ascii="宋体" w:eastAsia="宋体" w:hAnsi="宋体"/>
          <w:sz w:val="24"/>
          <w:szCs w:val="24"/>
        </w:rPr>
        <w:t>WORD</w:t>
      </w:r>
      <w:r w:rsidRPr="00A45053">
        <w:rPr>
          <w:rFonts w:ascii="宋体" w:eastAsia="宋体" w:hAnsi="宋体" w:hint="eastAsia"/>
          <w:sz w:val="24"/>
          <w:szCs w:val="24"/>
        </w:rPr>
        <w:t>文件，所有图片文件（</w:t>
      </w:r>
      <w:r w:rsidRPr="00A45053">
        <w:rPr>
          <w:rFonts w:ascii="宋体" w:eastAsia="宋体" w:hAnsi="宋体"/>
          <w:sz w:val="24"/>
          <w:szCs w:val="24"/>
        </w:rPr>
        <w:t>BMP</w:t>
      </w:r>
      <w:r w:rsidRPr="00A45053">
        <w:rPr>
          <w:rFonts w:ascii="宋体" w:eastAsia="宋体" w:hAnsi="宋体" w:hint="eastAsia"/>
          <w:sz w:val="24"/>
          <w:szCs w:val="24"/>
        </w:rPr>
        <w:t>／</w:t>
      </w:r>
      <w:r w:rsidRPr="00A45053">
        <w:rPr>
          <w:rFonts w:ascii="宋体" w:eastAsia="宋体" w:hAnsi="宋体"/>
          <w:sz w:val="24"/>
          <w:szCs w:val="24"/>
        </w:rPr>
        <w:t>JPG</w:t>
      </w:r>
      <w:r w:rsidRPr="00A45053">
        <w:rPr>
          <w:rFonts w:ascii="宋体" w:eastAsia="宋体" w:hAnsi="宋体" w:hint="eastAsia"/>
          <w:sz w:val="24"/>
          <w:szCs w:val="24"/>
        </w:rPr>
        <w:t>／</w:t>
      </w:r>
      <w:r w:rsidRPr="00A45053">
        <w:rPr>
          <w:rFonts w:ascii="宋体" w:eastAsia="宋体" w:hAnsi="宋体"/>
          <w:sz w:val="24"/>
          <w:szCs w:val="24"/>
        </w:rPr>
        <w:t>GIF</w:t>
      </w:r>
      <w:r w:rsidRPr="00A45053">
        <w:rPr>
          <w:rFonts w:ascii="宋体" w:eastAsia="宋体" w:hAnsi="宋体" w:hint="eastAsia"/>
          <w:sz w:val="24"/>
          <w:szCs w:val="24"/>
        </w:rPr>
        <w:t>／</w:t>
      </w:r>
      <w:r w:rsidRPr="00A45053">
        <w:rPr>
          <w:rFonts w:ascii="宋体" w:eastAsia="宋体" w:hAnsi="宋体"/>
          <w:sz w:val="24"/>
          <w:szCs w:val="24"/>
        </w:rPr>
        <w:t>PCX</w:t>
      </w:r>
      <w:r w:rsidRPr="00A45053">
        <w:rPr>
          <w:rFonts w:ascii="宋体" w:eastAsia="宋体" w:hAnsi="宋体" w:hint="eastAsia"/>
          <w:sz w:val="24"/>
          <w:szCs w:val="24"/>
        </w:rPr>
        <w:t>．．．），所有的动画文件（</w:t>
      </w:r>
      <w:r w:rsidRPr="00A45053">
        <w:rPr>
          <w:rFonts w:ascii="宋体" w:eastAsia="宋体" w:hAnsi="宋体"/>
          <w:sz w:val="24"/>
          <w:szCs w:val="24"/>
        </w:rPr>
        <w:t xml:space="preserve">MPG </w:t>
      </w:r>
      <w:r w:rsidRPr="00A45053">
        <w:rPr>
          <w:rFonts w:ascii="宋体" w:eastAsia="宋体" w:hAnsi="宋体" w:hint="eastAsia"/>
          <w:sz w:val="24"/>
          <w:szCs w:val="24"/>
        </w:rPr>
        <w:t>／</w:t>
      </w:r>
      <w:r w:rsidRPr="00A45053">
        <w:rPr>
          <w:rFonts w:ascii="宋体" w:eastAsia="宋体" w:hAnsi="宋体"/>
          <w:sz w:val="24"/>
          <w:szCs w:val="24"/>
        </w:rPr>
        <w:t>MPEG</w:t>
      </w:r>
      <w:r w:rsidRPr="00A45053">
        <w:rPr>
          <w:rFonts w:ascii="宋体" w:eastAsia="宋体" w:hAnsi="宋体" w:hint="eastAsia"/>
          <w:sz w:val="24"/>
          <w:szCs w:val="24"/>
        </w:rPr>
        <w:t>／</w:t>
      </w:r>
      <w:r w:rsidRPr="00A45053">
        <w:rPr>
          <w:rFonts w:ascii="宋体" w:eastAsia="宋体" w:hAnsi="宋体"/>
          <w:sz w:val="24"/>
          <w:szCs w:val="24"/>
        </w:rPr>
        <w:t>MPV</w:t>
      </w:r>
      <w:r w:rsidRPr="00A45053">
        <w:rPr>
          <w:rFonts w:ascii="宋体" w:eastAsia="宋体" w:hAnsi="宋体" w:hint="eastAsia"/>
          <w:sz w:val="24"/>
          <w:szCs w:val="24"/>
        </w:rPr>
        <w:t>／</w:t>
      </w:r>
      <w:r w:rsidRPr="00A45053">
        <w:rPr>
          <w:rFonts w:ascii="宋体" w:eastAsia="宋体" w:hAnsi="宋体"/>
          <w:sz w:val="24"/>
          <w:szCs w:val="24"/>
        </w:rPr>
        <w:t>MPA</w:t>
      </w:r>
      <w:r w:rsidRPr="00A45053">
        <w:rPr>
          <w:rFonts w:ascii="宋体" w:eastAsia="宋体" w:hAnsi="宋体" w:hint="eastAsia"/>
          <w:sz w:val="24"/>
          <w:szCs w:val="24"/>
        </w:rPr>
        <w:t>／</w:t>
      </w:r>
      <w:r w:rsidRPr="00A45053">
        <w:rPr>
          <w:rFonts w:ascii="宋体" w:eastAsia="宋体" w:hAnsi="宋体"/>
          <w:sz w:val="24"/>
          <w:szCs w:val="24"/>
        </w:rPr>
        <w:t>AVI</w:t>
      </w:r>
      <w:r w:rsidRPr="00A45053">
        <w:rPr>
          <w:rFonts w:ascii="宋体" w:eastAsia="宋体" w:hAnsi="宋体" w:hint="eastAsia"/>
          <w:sz w:val="24"/>
          <w:szCs w:val="24"/>
        </w:rPr>
        <w:t>／</w:t>
      </w:r>
      <w:r w:rsidRPr="00A45053">
        <w:rPr>
          <w:rFonts w:ascii="宋体" w:eastAsia="宋体" w:hAnsi="宋体"/>
          <w:sz w:val="24"/>
          <w:szCs w:val="24"/>
        </w:rPr>
        <w:t>VCD</w:t>
      </w:r>
      <w:r w:rsidRPr="00A45053">
        <w:rPr>
          <w:rFonts w:ascii="宋体" w:eastAsia="宋体" w:hAnsi="宋体" w:hint="eastAsia"/>
          <w:sz w:val="24"/>
          <w:szCs w:val="24"/>
        </w:rPr>
        <w:t>／</w:t>
      </w:r>
      <w:r w:rsidRPr="00A45053">
        <w:rPr>
          <w:rFonts w:ascii="宋体" w:eastAsia="宋体" w:hAnsi="宋体"/>
          <w:sz w:val="24"/>
          <w:szCs w:val="24"/>
        </w:rPr>
        <w:t>SWF</w:t>
      </w:r>
      <w:r w:rsidRPr="00A45053">
        <w:rPr>
          <w:rFonts w:ascii="宋体" w:eastAsia="宋体" w:hAnsi="宋体" w:hint="eastAsia"/>
          <w:sz w:val="24"/>
          <w:szCs w:val="24"/>
        </w:rPr>
        <w:t>／</w:t>
      </w:r>
      <w:r w:rsidRPr="00A45053">
        <w:rPr>
          <w:rFonts w:ascii="宋体" w:eastAsia="宋体" w:hAnsi="宋体"/>
          <w:sz w:val="24"/>
          <w:szCs w:val="24"/>
        </w:rPr>
        <w:t>RM</w:t>
      </w:r>
      <w:r w:rsidRPr="00A45053">
        <w:rPr>
          <w:rFonts w:ascii="宋体" w:eastAsia="宋体" w:hAnsi="宋体" w:hint="eastAsia"/>
          <w:sz w:val="24"/>
          <w:szCs w:val="24"/>
        </w:rPr>
        <w:t>／</w:t>
      </w:r>
      <w:r w:rsidRPr="00A45053">
        <w:rPr>
          <w:rFonts w:ascii="宋体" w:eastAsia="宋体" w:hAnsi="宋体"/>
          <w:sz w:val="24"/>
          <w:szCs w:val="24"/>
        </w:rPr>
        <w:t>RA</w:t>
      </w:r>
      <w:r w:rsidRPr="00A45053">
        <w:rPr>
          <w:rFonts w:ascii="宋体" w:eastAsia="宋体" w:hAnsi="宋体" w:hint="eastAsia"/>
          <w:sz w:val="24"/>
          <w:szCs w:val="24"/>
        </w:rPr>
        <w:t>／</w:t>
      </w:r>
      <w:r w:rsidRPr="00A45053">
        <w:rPr>
          <w:rFonts w:ascii="宋体" w:eastAsia="宋体" w:hAnsi="宋体"/>
          <w:sz w:val="24"/>
          <w:szCs w:val="24"/>
        </w:rPr>
        <w:t>RMJ</w:t>
      </w:r>
      <w:r w:rsidRPr="00A45053">
        <w:rPr>
          <w:rFonts w:ascii="宋体" w:eastAsia="宋体" w:hAnsi="宋体" w:hint="eastAsia"/>
          <w:sz w:val="24"/>
          <w:szCs w:val="24"/>
        </w:rPr>
        <w:t>／</w:t>
      </w:r>
      <w:r w:rsidRPr="00A45053">
        <w:rPr>
          <w:rFonts w:ascii="宋体" w:eastAsia="宋体" w:hAnsi="宋体"/>
          <w:sz w:val="24"/>
          <w:szCs w:val="24"/>
        </w:rPr>
        <w:t>ASF</w:t>
      </w:r>
      <w:r w:rsidRPr="00A45053">
        <w:rPr>
          <w:rFonts w:ascii="宋体" w:eastAsia="宋体" w:hAnsi="宋体" w:hint="eastAsia"/>
          <w:sz w:val="24"/>
          <w:szCs w:val="24"/>
        </w:rPr>
        <w:t>．．．）；</w:t>
      </w:r>
    </w:p>
    <w:p w14:paraId="74519561" w14:textId="77777777" w:rsidR="002752E5" w:rsidRPr="00A45053" w:rsidRDefault="002752E5"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 xml:space="preserve"> 支持多媒体电脑的多种格式文件的播放；</w:t>
      </w:r>
    </w:p>
    <w:p w14:paraId="78DC971B" w14:textId="77777777" w:rsidR="002752E5" w:rsidRPr="00A45053" w:rsidRDefault="002752E5"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 xml:space="preserve"> 能播放高质量的图文信息和三维动画，显示内容与VGA，HDMI实时同步，还可播放摄像机、数码相机、录像机、VCD机、DVD机、光纤电视、闭路电视等视频信息。</w:t>
      </w:r>
    </w:p>
    <w:p w14:paraId="419DE42A" w14:textId="77777777" w:rsidR="002752E5" w:rsidRPr="00A45053" w:rsidRDefault="002752E5" w:rsidP="00A45053">
      <w:pPr>
        <w:spacing w:line="360" w:lineRule="auto"/>
        <w:jc w:val="center"/>
        <w:rPr>
          <w:rFonts w:ascii="宋体" w:eastAsia="宋体" w:hAnsi="宋体"/>
          <w:sz w:val="24"/>
          <w:szCs w:val="24"/>
        </w:rPr>
      </w:pPr>
      <w:r w:rsidRPr="00A45053">
        <w:rPr>
          <w:rFonts w:ascii="宋体" w:eastAsia="宋体" w:hAnsi="宋体"/>
          <w:noProof/>
          <w:sz w:val="24"/>
          <w:szCs w:val="24"/>
        </w:rPr>
        <w:lastRenderedPageBreak/>
        <w:drawing>
          <wp:inline distT="0" distB="0" distL="0" distR="0" wp14:anchorId="79F80DA5" wp14:editId="3C3061FC">
            <wp:extent cx="3580765" cy="2683510"/>
            <wp:effectExtent l="0" t="0" r="635"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9"/>
                    <a:stretch>
                      <a:fillRect/>
                    </a:stretch>
                  </pic:blipFill>
                  <pic:spPr>
                    <a:xfrm>
                      <a:off x="0" y="0"/>
                      <a:ext cx="3591694" cy="2691392"/>
                    </a:xfrm>
                    <a:prstGeom prst="rect">
                      <a:avLst/>
                    </a:prstGeom>
                  </pic:spPr>
                </pic:pic>
              </a:graphicData>
            </a:graphic>
          </wp:inline>
        </w:drawing>
      </w:r>
    </w:p>
    <w:p w14:paraId="6146F4C0" w14:textId="77777777" w:rsidR="00D52001" w:rsidRPr="00A45053" w:rsidRDefault="00D52001" w:rsidP="00A45053">
      <w:pPr>
        <w:pStyle w:val="1"/>
        <w:spacing w:line="360" w:lineRule="auto"/>
        <w:rPr>
          <w:sz w:val="24"/>
          <w:szCs w:val="24"/>
        </w:rPr>
      </w:pPr>
      <w:bookmarkStart w:id="160" w:name="_Toc17794"/>
      <w:bookmarkStart w:id="161" w:name="_Toc12658"/>
      <w:bookmarkStart w:id="162" w:name="_Toc31662"/>
      <w:bookmarkStart w:id="163" w:name="_Toc269916057"/>
      <w:bookmarkStart w:id="164" w:name="_Toc404927818"/>
      <w:bookmarkStart w:id="165" w:name="_Toc27233"/>
      <w:bookmarkStart w:id="166" w:name="_Toc10232"/>
      <w:bookmarkStart w:id="167" w:name="_Toc268697508"/>
      <w:bookmarkStart w:id="168" w:name="_Toc28692"/>
      <w:bookmarkStart w:id="169" w:name="_Toc405206229"/>
      <w:bookmarkStart w:id="170" w:name="_Toc509577308"/>
      <w:bookmarkStart w:id="171" w:name="_Toc515028958"/>
      <w:r w:rsidRPr="00A45053">
        <w:rPr>
          <w:sz w:val="24"/>
          <w:szCs w:val="24"/>
        </w:rPr>
        <w:t>项目的组织与实施</w:t>
      </w:r>
      <w:bookmarkEnd w:id="160"/>
      <w:bookmarkEnd w:id="161"/>
      <w:bookmarkEnd w:id="162"/>
      <w:bookmarkEnd w:id="163"/>
      <w:bookmarkEnd w:id="164"/>
      <w:bookmarkEnd w:id="165"/>
      <w:bookmarkEnd w:id="166"/>
      <w:bookmarkEnd w:id="167"/>
      <w:bookmarkEnd w:id="168"/>
      <w:bookmarkEnd w:id="169"/>
      <w:bookmarkEnd w:id="170"/>
      <w:bookmarkEnd w:id="171"/>
    </w:p>
    <w:p w14:paraId="7A284D40" w14:textId="77777777" w:rsidR="00D52001" w:rsidRPr="00A45053" w:rsidRDefault="00D52001" w:rsidP="00A45053">
      <w:pPr>
        <w:pStyle w:val="21"/>
        <w:numPr>
          <w:ilvl w:val="0"/>
          <w:numId w:val="15"/>
        </w:numPr>
        <w:spacing w:line="360" w:lineRule="auto"/>
        <w:ind w:left="1200"/>
        <w:rPr>
          <w:rFonts w:ascii="Times New Roman" w:hAnsi="Times New Roman"/>
          <w:b/>
          <w:bCs/>
          <w:vanish/>
          <w:color w:val="000000"/>
          <w:sz w:val="24"/>
          <w:szCs w:val="24"/>
        </w:rPr>
      </w:pPr>
      <w:bookmarkStart w:id="172" w:name="_Toc268697509"/>
      <w:bookmarkStart w:id="173" w:name="_Toc269916058"/>
      <w:bookmarkStart w:id="174" w:name="_Toc31030"/>
    </w:p>
    <w:p w14:paraId="772898D7" w14:textId="77777777" w:rsidR="00D52001" w:rsidRPr="00A45053" w:rsidRDefault="00D52001" w:rsidP="00A45053">
      <w:pPr>
        <w:pStyle w:val="21"/>
        <w:numPr>
          <w:ilvl w:val="0"/>
          <w:numId w:val="15"/>
        </w:numPr>
        <w:spacing w:line="360" w:lineRule="auto"/>
        <w:ind w:left="1200"/>
        <w:rPr>
          <w:rFonts w:ascii="Times New Roman" w:hAnsi="Times New Roman"/>
          <w:b/>
          <w:bCs/>
          <w:vanish/>
          <w:color w:val="000000"/>
          <w:sz w:val="24"/>
          <w:szCs w:val="24"/>
        </w:rPr>
      </w:pPr>
    </w:p>
    <w:p w14:paraId="6B7C7567" w14:textId="77777777" w:rsidR="00D52001" w:rsidRPr="00A45053" w:rsidRDefault="00D52001" w:rsidP="00A45053">
      <w:pPr>
        <w:pStyle w:val="21"/>
        <w:numPr>
          <w:ilvl w:val="0"/>
          <w:numId w:val="15"/>
        </w:numPr>
        <w:spacing w:line="360" w:lineRule="auto"/>
        <w:ind w:left="1200"/>
        <w:rPr>
          <w:rFonts w:ascii="Times New Roman" w:hAnsi="Times New Roman"/>
          <w:b/>
          <w:bCs/>
          <w:vanish/>
          <w:color w:val="000000"/>
          <w:sz w:val="24"/>
          <w:szCs w:val="24"/>
        </w:rPr>
      </w:pPr>
    </w:p>
    <w:p w14:paraId="20B0CFA7" w14:textId="77777777" w:rsidR="00D52001" w:rsidRPr="00A45053" w:rsidRDefault="00D52001" w:rsidP="00A45053">
      <w:pPr>
        <w:pStyle w:val="21"/>
        <w:numPr>
          <w:ilvl w:val="0"/>
          <w:numId w:val="15"/>
        </w:numPr>
        <w:spacing w:line="360" w:lineRule="auto"/>
        <w:ind w:left="1200"/>
        <w:rPr>
          <w:rFonts w:ascii="Times New Roman" w:hAnsi="Times New Roman"/>
          <w:b/>
          <w:bCs/>
          <w:vanish/>
          <w:color w:val="000000"/>
          <w:sz w:val="24"/>
          <w:szCs w:val="24"/>
        </w:rPr>
      </w:pPr>
    </w:p>
    <w:p w14:paraId="3A1B0E6A" w14:textId="77777777" w:rsidR="00D52001" w:rsidRPr="00A45053" w:rsidRDefault="00D52001" w:rsidP="00A45053">
      <w:pPr>
        <w:pStyle w:val="21"/>
        <w:numPr>
          <w:ilvl w:val="0"/>
          <w:numId w:val="15"/>
        </w:numPr>
        <w:spacing w:line="360" w:lineRule="auto"/>
        <w:ind w:left="1200"/>
        <w:rPr>
          <w:rFonts w:ascii="Times New Roman" w:hAnsi="Times New Roman"/>
          <w:b/>
          <w:bCs/>
          <w:vanish/>
          <w:color w:val="000000"/>
          <w:sz w:val="24"/>
          <w:szCs w:val="24"/>
        </w:rPr>
      </w:pPr>
    </w:p>
    <w:p w14:paraId="3B04BCB1" w14:textId="77777777" w:rsidR="00D52001" w:rsidRPr="00A45053" w:rsidRDefault="00D52001" w:rsidP="00A45053">
      <w:pPr>
        <w:pStyle w:val="21"/>
        <w:numPr>
          <w:ilvl w:val="0"/>
          <w:numId w:val="15"/>
        </w:numPr>
        <w:spacing w:line="360" w:lineRule="auto"/>
        <w:ind w:left="1200"/>
        <w:rPr>
          <w:rFonts w:ascii="Times New Roman" w:hAnsi="Times New Roman"/>
          <w:b/>
          <w:bCs/>
          <w:vanish/>
          <w:color w:val="000000"/>
          <w:sz w:val="24"/>
          <w:szCs w:val="24"/>
        </w:rPr>
      </w:pPr>
    </w:p>
    <w:p w14:paraId="3FC7B761" w14:textId="77777777" w:rsidR="00D52001" w:rsidRPr="00A45053" w:rsidRDefault="00D52001" w:rsidP="00A45053">
      <w:pPr>
        <w:pStyle w:val="2"/>
        <w:spacing w:line="360" w:lineRule="auto"/>
        <w:rPr>
          <w:sz w:val="24"/>
          <w:szCs w:val="24"/>
        </w:rPr>
      </w:pPr>
      <w:bookmarkStart w:id="175" w:name="_Toc404927819"/>
      <w:bookmarkStart w:id="176" w:name="_Toc405206230"/>
      <w:bookmarkStart w:id="177" w:name="_Toc26429"/>
      <w:bookmarkStart w:id="178" w:name="_Toc30731"/>
      <w:bookmarkStart w:id="179" w:name="_Toc31671"/>
      <w:bookmarkStart w:id="180" w:name="_Toc30271"/>
      <w:bookmarkStart w:id="181" w:name="_Toc509577309"/>
      <w:bookmarkStart w:id="182" w:name="_Toc515028959"/>
      <w:r w:rsidRPr="00A45053">
        <w:rPr>
          <w:sz w:val="24"/>
          <w:szCs w:val="24"/>
        </w:rPr>
        <w:t>项目组织结构</w:t>
      </w:r>
      <w:bookmarkEnd w:id="172"/>
      <w:bookmarkEnd w:id="173"/>
      <w:bookmarkEnd w:id="174"/>
      <w:bookmarkEnd w:id="175"/>
      <w:bookmarkEnd w:id="176"/>
      <w:bookmarkEnd w:id="177"/>
      <w:bookmarkEnd w:id="178"/>
      <w:bookmarkEnd w:id="179"/>
      <w:bookmarkEnd w:id="180"/>
      <w:bookmarkEnd w:id="181"/>
      <w:bookmarkEnd w:id="182"/>
    </w:p>
    <w:p w14:paraId="6BD2DF59" w14:textId="77777777" w:rsidR="00D52001" w:rsidRPr="00A45053" w:rsidRDefault="002D2CAB" w:rsidP="00A45053">
      <w:pPr>
        <w:spacing w:line="360" w:lineRule="auto"/>
        <w:ind w:firstLineChars="200" w:firstLine="480"/>
        <w:rPr>
          <w:rFonts w:ascii="宋体" w:eastAsia="宋体" w:hAnsi="宋体"/>
          <w:color w:val="000000"/>
          <w:sz w:val="24"/>
          <w:szCs w:val="24"/>
        </w:rPr>
      </w:pPr>
      <w:r w:rsidRPr="00A45053">
        <w:rPr>
          <w:rFonts w:ascii="宋体" w:eastAsia="宋体" w:hAnsi="宋体"/>
          <w:color w:val="000000"/>
          <w:sz w:val="24"/>
          <w:szCs w:val="24"/>
        </w:rPr>
        <w:t>根据</w:t>
      </w:r>
      <w:r w:rsidRPr="00A45053">
        <w:rPr>
          <w:rFonts w:ascii="宋体" w:eastAsia="宋体" w:hAnsi="宋体" w:hint="eastAsia"/>
          <w:color w:val="000000"/>
          <w:sz w:val="24"/>
          <w:szCs w:val="24"/>
        </w:rPr>
        <w:t>本项目</w:t>
      </w:r>
      <w:r w:rsidRPr="00A45053">
        <w:rPr>
          <w:rFonts w:ascii="宋体" w:eastAsia="宋体" w:hAnsi="宋体"/>
          <w:color w:val="000000"/>
          <w:sz w:val="24"/>
          <w:szCs w:val="24"/>
        </w:rPr>
        <w:t>的特点和要求，为保证该</w:t>
      </w:r>
      <w:r w:rsidR="00D52001" w:rsidRPr="00A45053">
        <w:rPr>
          <w:rFonts w:ascii="宋体" w:eastAsia="宋体" w:hAnsi="宋体"/>
          <w:color w:val="000000"/>
          <w:sz w:val="24"/>
          <w:szCs w:val="24"/>
        </w:rPr>
        <w:t>项目能够按期、顺利、高质量的完成，成立了一些专门机构来管理、实施及监督项目的进度和质量。</w:t>
      </w:r>
    </w:p>
    <w:p w14:paraId="13CF54BE" w14:textId="77777777" w:rsidR="00D52001" w:rsidRPr="00A45053" w:rsidRDefault="00D52001" w:rsidP="00A45053">
      <w:pPr>
        <w:pStyle w:val="3"/>
        <w:spacing w:line="360" w:lineRule="auto"/>
        <w:rPr>
          <w:sz w:val="24"/>
          <w:szCs w:val="24"/>
        </w:rPr>
      </w:pPr>
      <w:bookmarkStart w:id="183" w:name="_Toc116887410"/>
      <w:bookmarkStart w:id="184" w:name="_Toc3000387"/>
      <w:bookmarkStart w:id="185" w:name="_Toc8730697"/>
      <w:bookmarkStart w:id="186" w:name="_Toc25939132"/>
      <w:bookmarkStart w:id="187" w:name="_Toc3020876"/>
      <w:bookmarkStart w:id="188" w:name="_Toc3005912"/>
      <w:bookmarkStart w:id="189" w:name="_Toc3000304"/>
      <w:bookmarkStart w:id="190" w:name="_Toc42921451"/>
      <w:bookmarkStart w:id="191" w:name="_Toc108326607"/>
      <w:bookmarkStart w:id="192" w:name="_Toc3005987"/>
      <w:bookmarkStart w:id="193" w:name="_Toc3020926"/>
      <w:bookmarkStart w:id="194" w:name="_Toc269916059"/>
      <w:bookmarkStart w:id="195" w:name="_Toc3024225"/>
      <w:bookmarkStart w:id="196" w:name="_Toc11770"/>
      <w:bookmarkStart w:id="197" w:name="_Toc3024106"/>
      <w:bookmarkStart w:id="198" w:name="_Toc39391181"/>
      <w:bookmarkStart w:id="199" w:name="_Toc4062715"/>
      <w:bookmarkStart w:id="200" w:name="_Toc268697510"/>
      <w:bookmarkStart w:id="201" w:name="_Toc509577310"/>
      <w:r w:rsidRPr="00A45053">
        <w:rPr>
          <w:sz w:val="24"/>
          <w:szCs w:val="24"/>
        </w:rPr>
        <w:t>项目管理层</w:t>
      </w:r>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13F2B6CC"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项目管理层的主要任务包括：</w:t>
      </w:r>
    </w:p>
    <w:p w14:paraId="615B654F"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组织各专业技术队伍，明确技术责任与实施方案；</w:t>
      </w:r>
    </w:p>
    <w:p w14:paraId="0A4A6031"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编制工程技术规范，计划进度，质量标准；</w:t>
      </w:r>
    </w:p>
    <w:p w14:paraId="6258FF21"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负责组织各专业技术人员优质按时完成工程任务；</w:t>
      </w:r>
    </w:p>
    <w:p w14:paraId="0B409232"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确定各技术专业验收测试标准和验收测试人员；</w:t>
      </w:r>
    </w:p>
    <w:p w14:paraId="47354FA5"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组织现场测试环境和完成各项技术指标测试；</w:t>
      </w:r>
    </w:p>
    <w:p w14:paraId="633D51B8"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编写工程测试报告和工程验收报告；</w:t>
      </w:r>
    </w:p>
    <w:p w14:paraId="4274E572"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组织并完成系统开通运行等各项工作；</w:t>
      </w:r>
    </w:p>
    <w:p w14:paraId="19932BF2" w14:textId="77777777" w:rsidR="00D52001" w:rsidRPr="00A45053" w:rsidRDefault="00D52001" w:rsidP="00A45053">
      <w:pPr>
        <w:pStyle w:val="3"/>
        <w:spacing w:line="360" w:lineRule="auto"/>
        <w:rPr>
          <w:sz w:val="24"/>
          <w:szCs w:val="24"/>
        </w:rPr>
      </w:pPr>
      <w:bookmarkStart w:id="202" w:name="_Toc269916060"/>
      <w:bookmarkStart w:id="203" w:name="_Toc8730698"/>
      <w:bookmarkStart w:id="204" w:name="_Toc25939133"/>
      <w:bookmarkStart w:id="205" w:name="_Toc64"/>
      <w:bookmarkStart w:id="206" w:name="_Toc3000305"/>
      <w:bookmarkStart w:id="207" w:name="_Toc3000388"/>
      <w:bookmarkStart w:id="208" w:name="_Toc3005913"/>
      <w:bookmarkStart w:id="209" w:name="_Toc3005988"/>
      <w:bookmarkStart w:id="210" w:name="_Toc3020877"/>
      <w:bookmarkStart w:id="211" w:name="_Toc3020927"/>
      <w:bookmarkStart w:id="212" w:name="_Toc3024107"/>
      <w:bookmarkStart w:id="213" w:name="_Toc3024226"/>
      <w:bookmarkStart w:id="214" w:name="_Toc4062716"/>
      <w:bookmarkStart w:id="215" w:name="_Toc39391182"/>
      <w:bookmarkStart w:id="216" w:name="_Toc42921452"/>
      <w:bookmarkStart w:id="217" w:name="_Toc108326608"/>
      <w:bookmarkStart w:id="218" w:name="_Toc116887411"/>
      <w:bookmarkStart w:id="219" w:name="_Toc268697511"/>
      <w:bookmarkStart w:id="220" w:name="_Toc509577311"/>
      <w:r w:rsidRPr="00A45053">
        <w:rPr>
          <w:sz w:val="24"/>
          <w:szCs w:val="24"/>
        </w:rPr>
        <w:t>项目实施层</w:t>
      </w:r>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14:paraId="3E099B1C" w14:textId="77777777" w:rsidR="00D52001" w:rsidRPr="00A45053" w:rsidRDefault="00D52001" w:rsidP="00A45053">
      <w:pPr>
        <w:spacing w:line="360" w:lineRule="auto"/>
        <w:ind w:firstLineChars="200" w:firstLine="480"/>
        <w:rPr>
          <w:rFonts w:ascii="宋体" w:eastAsia="宋体" w:hAnsi="宋体"/>
          <w:sz w:val="24"/>
          <w:szCs w:val="24"/>
        </w:rPr>
      </w:pPr>
      <w:bookmarkStart w:id="221" w:name="_Toc6010"/>
      <w:r w:rsidRPr="00A45053">
        <w:rPr>
          <w:rFonts w:ascii="宋体" w:eastAsia="宋体" w:hAnsi="宋体"/>
          <w:sz w:val="24"/>
          <w:szCs w:val="24"/>
        </w:rPr>
        <w:t>项目实施层职责</w:t>
      </w:r>
      <w:bookmarkEnd w:id="221"/>
      <w:r w:rsidR="002D2CAB" w:rsidRPr="00A45053">
        <w:rPr>
          <w:rFonts w:ascii="宋体" w:eastAsia="宋体" w:hAnsi="宋体"/>
          <w:sz w:val="24"/>
          <w:szCs w:val="24"/>
        </w:rPr>
        <w:t>：设项目</w:t>
      </w:r>
      <w:r w:rsidR="002D2CAB" w:rsidRPr="00A45053">
        <w:rPr>
          <w:rFonts w:ascii="宋体" w:eastAsia="宋体" w:hAnsi="宋体" w:hint="eastAsia"/>
          <w:sz w:val="24"/>
          <w:szCs w:val="24"/>
        </w:rPr>
        <w:t>总工程师</w:t>
      </w:r>
      <w:r w:rsidR="002D2CAB" w:rsidRPr="00A45053">
        <w:rPr>
          <w:rFonts w:ascii="宋体" w:eastAsia="宋体" w:hAnsi="宋体"/>
          <w:sz w:val="24"/>
          <w:szCs w:val="24"/>
        </w:rPr>
        <w:t>，负责监督项目的实施情况；项目设</w:t>
      </w:r>
      <w:r w:rsidR="002D2CAB" w:rsidRPr="00A45053">
        <w:rPr>
          <w:rFonts w:ascii="宋体" w:eastAsia="宋体" w:hAnsi="宋体" w:hint="eastAsia"/>
          <w:sz w:val="24"/>
          <w:szCs w:val="24"/>
        </w:rPr>
        <w:t>高级</w:t>
      </w:r>
      <w:r w:rsidR="002D2CAB" w:rsidRPr="00A45053">
        <w:rPr>
          <w:rFonts w:ascii="宋体" w:eastAsia="宋体" w:hAnsi="宋体"/>
          <w:sz w:val="24"/>
          <w:szCs w:val="24"/>
        </w:rPr>
        <w:lastRenderedPageBreak/>
        <w:t>工程师</w:t>
      </w:r>
      <w:r w:rsidRPr="00A45053">
        <w:rPr>
          <w:rFonts w:ascii="宋体" w:eastAsia="宋体" w:hAnsi="宋体"/>
          <w:sz w:val="24"/>
          <w:szCs w:val="24"/>
        </w:rPr>
        <w:t>一人，对项目全权负责；下设七个小组，分别为需求组、设计组、数据组、编码组、测试组、文档组、服务组，各小组按项目流程协同工作，确保项目正常实施。各小组的职责和任务分别为：</w:t>
      </w:r>
    </w:p>
    <w:p w14:paraId="119063DB"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需求组：在项目实施前期完成项目的详细需求分析。</w:t>
      </w:r>
    </w:p>
    <w:p w14:paraId="6B538480"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设计组：在需求分析的基础上制定项目概要和详细设计方案。</w:t>
      </w:r>
    </w:p>
    <w:p w14:paraId="7E0F0853"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数据组：负责系统开发所需试验数据的整理、转化等工作。</w:t>
      </w:r>
    </w:p>
    <w:p w14:paraId="21BF52AA"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编码组：在详细设计的基础上进行软件的代码编写工作。</w:t>
      </w:r>
    </w:p>
    <w:p w14:paraId="43D2F6A2"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测试组：软件开发过程中对软件进行整体的测试工作。</w:t>
      </w:r>
    </w:p>
    <w:p w14:paraId="0F4C8B82"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文档组：负责项目实施过程中所有文档的整理、归类等工作。</w:t>
      </w:r>
    </w:p>
    <w:p w14:paraId="0690A7DD"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服务组：项目结束前期负责对工作人员进行培训和满意度调查等工作。</w:t>
      </w:r>
    </w:p>
    <w:p w14:paraId="76846E26" w14:textId="77777777" w:rsidR="00911F32" w:rsidRPr="00A45053" w:rsidRDefault="00911F32" w:rsidP="00A45053">
      <w:pPr>
        <w:widowControl/>
        <w:spacing w:line="360" w:lineRule="auto"/>
        <w:jc w:val="left"/>
        <w:rPr>
          <w:rFonts w:ascii="宋体" w:eastAsia="宋体" w:hAnsi="宋体"/>
          <w:b/>
          <w:bCs/>
          <w:sz w:val="24"/>
          <w:szCs w:val="24"/>
        </w:rPr>
      </w:pPr>
      <w:bookmarkStart w:id="222" w:name="_Toc353871859"/>
      <w:bookmarkStart w:id="223" w:name="_Toc509577312"/>
      <w:bookmarkStart w:id="224" w:name="_Toc515028960"/>
      <w:r w:rsidRPr="00A45053">
        <w:rPr>
          <w:rFonts w:ascii="宋体" w:eastAsia="宋体" w:hAnsi="宋体"/>
          <w:sz w:val="24"/>
          <w:szCs w:val="24"/>
        </w:rPr>
        <w:br w:type="page"/>
      </w:r>
    </w:p>
    <w:p w14:paraId="51828FBB" w14:textId="77777777" w:rsidR="00D52001" w:rsidRPr="00A45053" w:rsidRDefault="00D52001" w:rsidP="00A45053">
      <w:pPr>
        <w:pStyle w:val="3"/>
        <w:spacing w:line="360" w:lineRule="auto"/>
        <w:rPr>
          <w:sz w:val="24"/>
          <w:szCs w:val="24"/>
        </w:rPr>
      </w:pPr>
      <w:r w:rsidRPr="00A45053">
        <w:rPr>
          <w:sz w:val="24"/>
          <w:szCs w:val="24"/>
        </w:rPr>
        <w:lastRenderedPageBreak/>
        <w:t>项目</w:t>
      </w:r>
      <w:bookmarkEnd w:id="222"/>
      <w:bookmarkEnd w:id="223"/>
      <w:r w:rsidRPr="00A45053">
        <w:rPr>
          <w:rFonts w:hint="eastAsia"/>
          <w:sz w:val="24"/>
          <w:szCs w:val="24"/>
        </w:rPr>
        <w:t>团队</w:t>
      </w:r>
      <w:r w:rsidRPr="00A45053">
        <w:rPr>
          <w:sz w:val="24"/>
          <w:szCs w:val="24"/>
        </w:rPr>
        <w:t>构成与</w:t>
      </w:r>
      <w:r w:rsidRPr="00A45053">
        <w:rPr>
          <w:rFonts w:hint="eastAsia"/>
          <w:sz w:val="24"/>
          <w:szCs w:val="24"/>
        </w:rPr>
        <w:t>进度</w:t>
      </w:r>
      <w:r w:rsidRPr="00A45053">
        <w:rPr>
          <w:sz w:val="24"/>
          <w:szCs w:val="24"/>
        </w:rPr>
        <w:t>计划</w:t>
      </w:r>
      <w:bookmarkEnd w:id="224"/>
    </w:p>
    <w:p w14:paraId="18D0D061" w14:textId="77777777" w:rsidR="00D52001" w:rsidRPr="00A45053" w:rsidRDefault="00D52001" w:rsidP="00A45053">
      <w:pPr>
        <w:pStyle w:val="4"/>
        <w:spacing w:line="360" w:lineRule="auto"/>
        <w:rPr>
          <w:sz w:val="24"/>
          <w:szCs w:val="24"/>
        </w:rPr>
      </w:pPr>
      <w:bookmarkStart w:id="225" w:name="_Toc353871860"/>
      <w:bookmarkStart w:id="226" w:name="_Toc509577313"/>
      <w:r w:rsidRPr="00A45053">
        <w:rPr>
          <w:sz w:val="24"/>
          <w:szCs w:val="24"/>
        </w:rPr>
        <w:t>人员组织</w:t>
      </w:r>
      <w:bookmarkEnd w:id="225"/>
      <w:bookmarkEnd w:id="226"/>
      <w:r w:rsidRPr="00A45053">
        <w:rPr>
          <w:rFonts w:hint="eastAsia"/>
          <w:sz w:val="24"/>
          <w:szCs w:val="24"/>
        </w:rPr>
        <w:t>构成</w:t>
      </w:r>
      <w:r w:rsidRPr="00A45053">
        <w:rPr>
          <w:sz w:val="24"/>
          <w:szCs w:val="24"/>
        </w:rPr>
        <w:t>及人员安排</w:t>
      </w: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4"/>
        <w:gridCol w:w="1264"/>
        <w:gridCol w:w="1701"/>
        <w:gridCol w:w="2551"/>
        <w:gridCol w:w="1291"/>
        <w:gridCol w:w="870"/>
      </w:tblGrid>
      <w:tr w:rsidR="00D52001" w:rsidRPr="00A45053" w14:paraId="0B26F41D" w14:textId="77777777" w:rsidTr="002D2CAB">
        <w:trPr>
          <w:trHeight w:val="668"/>
          <w:jc w:val="center"/>
        </w:trPr>
        <w:tc>
          <w:tcPr>
            <w:tcW w:w="814" w:type="dxa"/>
            <w:vAlign w:val="center"/>
          </w:tcPr>
          <w:p w14:paraId="1DD6CBBE" w14:textId="77777777" w:rsidR="00D52001" w:rsidRPr="00A45053" w:rsidRDefault="00D52001" w:rsidP="00A45053">
            <w:pPr>
              <w:spacing w:line="360" w:lineRule="auto"/>
              <w:jc w:val="center"/>
              <w:rPr>
                <w:rFonts w:ascii="宋体" w:eastAsia="宋体" w:hAnsi="宋体"/>
                <w:b/>
                <w:sz w:val="24"/>
                <w:szCs w:val="24"/>
              </w:rPr>
            </w:pPr>
            <w:r w:rsidRPr="00A45053">
              <w:rPr>
                <w:rFonts w:ascii="宋体" w:eastAsia="宋体" w:hAnsi="宋体"/>
                <w:b/>
                <w:sz w:val="24"/>
                <w:szCs w:val="24"/>
              </w:rPr>
              <w:t>序号</w:t>
            </w:r>
          </w:p>
        </w:tc>
        <w:tc>
          <w:tcPr>
            <w:tcW w:w="1264" w:type="dxa"/>
            <w:vAlign w:val="center"/>
          </w:tcPr>
          <w:p w14:paraId="5452FBD5" w14:textId="77777777" w:rsidR="00D52001" w:rsidRPr="00A45053" w:rsidRDefault="00D52001" w:rsidP="00A45053">
            <w:pPr>
              <w:spacing w:line="360" w:lineRule="auto"/>
              <w:jc w:val="center"/>
              <w:rPr>
                <w:rFonts w:ascii="宋体" w:eastAsia="宋体" w:hAnsi="宋体"/>
                <w:b/>
                <w:sz w:val="24"/>
                <w:szCs w:val="24"/>
              </w:rPr>
            </w:pPr>
            <w:r w:rsidRPr="00A45053">
              <w:rPr>
                <w:rFonts w:ascii="宋体" w:eastAsia="宋体" w:hAnsi="宋体"/>
                <w:b/>
                <w:sz w:val="24"/>
                <w:szCs w:val="24"/>
              </w:rPr>
              <w:t>人员</w:t>
            </w:r>
          </w:p>
        </w:tc>
        <w:tc>
          <w:tcPr>
            <w:tcW w:w="1701" w:type="dxa"/>
            <w:vAlign w:val="center"/>
          </w:tcPr>
          <w:p w14:paraId="0E9402FB" w14:textId="77777777" w:rsidR="00D52001" w:rsidRPr="00A45053" w:rsidRDefault="00D52001" w:rsidP="00A45053">
            <w:pPr>
              <w:spacing w:line="360" w:lineRule="auto"/>
              <w:rPr>
                <w:rFonts w:ascii="宋体" w:eastAsia="宋体" w:hAnsi="宋体"/>
                <w:b/>
                <w:sz w:val="24"/>
                <w:szCs w:val="24"/>
              </w:rPr>
            </w:pPr>
            <w:r w:rsidRPr="00A45053">
              <w:rPr>
                <w:rFonts w:ascii="宋体" w:eastAsia="宋体" w:hAnsi="宋体"/>
                <w:b/>
                <w:sz w:val="24"/>
                <w:szCs w:val="24"/>
              </w:rPr>
              <w:t>职务/职称</w:t>
            </w:r>
          </w:p>
        </w:tc>
        <w:tc>
          <w:tcPr>
            <w:tcW w:w="2551" w:type="dxa"/>
            <w:vAlign w:val="center"/>
          </w:tcPr>
          <w:p w14:paraId="5F432089" w14:textId="77777777" w:rsidR="00D52001" w:rsidRPr="00A45053" w:rsidRDefault="00D52001" w:rsidP="00A45053">
            <w:pPr>
              <w:spacing w:line="360" w:lineRule="auto"/>
              <w:rPr>
                <w:rFonts w:ascii="宋体" w:eastAsia="宋体" w:hAnsi="宋体"/>
                <w:b/>
                <w:sz w:val="24"/>
                <w:szCs w:val="24"/>
              </w:rPr>
            </w:pPr>
            <w:r w:rsidRPr="00A45053">
              <w:rPr>
                <w:rFonts w:ascii="宋体" w:eastAsia="宋体" w:hAnsi="宋体"/>
                <w:b/>
                <w:sz w:val="24"/>
                <w:szCs w:val="24"/>
              </w:rPr>
              <w:t>负责工作</w:t>
            </w:r>
          </w:p>
        </w:tc>
        <w:tc>
          <w:tcPr>
            <w:tcW w:w="1291" w:type="dxa"/>
            <w:vAlign w:val="center"/>
          </w:tcPr>
          <w:p w14:paraId="2D44214E" w14:textId="77777777" w:rsidR="00D52001" w:rsidRPr="00A45053" w:rsidRDefault="00D52001" w:rsidP="00A45053">
            <w:pPr>
              <w:spacing w:line="360" w:lineRule="auto"/>
              <w:rPr>
                <w:rFonts w:ascii="宋体" w:eastAsia="宋体" w:hAnsi="宋体"/>
                <w:b/>
                <w:sz w:val="24"/>
                <w:szCs w:val="24"/>
              </w:rPr>
            </w:pPr>
            <w:r w:rsidRPr="00A45053">
              <w:rPr>
                <w:rFonts w:ascii="宋体" w:eastAsia="宋体" w:hAnsi="宋体"/>
                <w:b/>
                <w:sz w:val="24"/>
                <w:szCs w:val="24"/>
              </w:rPr>
              <w:t>单位</w:t>
            </w:r>
          </w:p>
        </w:tc>
        <w:tc>
          <w:tcPr>
            <w:tcW w:w="870" w:type="dxa"/>
            <w:vAlign w:val="center"/>
          </w:tcPr>
          <w:p w14:paraId="29BE78A4" w14:textId="77777777" w:rsidR="00D52001" w:rsidRPr="00A45053" w:rsidRDefault="00D52001" w:rsidP="00A45053">
            <w:pPr>
              <w:spacing w:line="360" w:lineRule="auto"/>
              <w:rPr>
                <w:rFonts w:ascii="宋体" w:eastAsia="宋体" w:hAnsi="宋体"/>
                <w:b/>
                <w:sz w:val="24"/>
                <w:szCs w:val="24"/>
              </w:rPr>
            </w:pPr>
            <w:r w:rsidRPr="00A45053">
              <w:rPr>
                <w:rFonts w:ascii="宋体" w:eastAsia="宋体" w:hAnsi="宋体"/>
                <w:b/>
                <w:sz w:val="24"/>
                <w:szCs w:val="24"/>
              </w:rPr>
              <w:t>备注</w:t>
            </w:r>
          </w:p>
        </w:tc>
      </w:tr>
      <w:tr w:rsidR="00D52001" w:rsidRPr="00A45053" w14:paraId="796C49AE" w14:textId="77777777" w:rsidTr="001173EB">
        <w:trPr>
          <w:trHeight w:val="762"/>
          <w:jc w:val="center"/>
        </w:trPr>
        <w:tc>
          <w:tcPr>
            <w:tcW w:w="814" w:type="dxa"/>
            <w:vAlign w:val="center"/>
          </w:tcPr>
          <w:p w14:paraId="706FA96A"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sz w:val="24"/>
                <w:szCs w:val="24"/>
              </w:rPr>
              <w:t>1</w:t>
            </w:r>
          </w:p>
        </w:tc>
        <w:tc>
          <w:tcPr>
            <w:tcW w:w="1264" w:type="dxa"/>
            <w:vAlign w:val="center"/>
          </w:tcPr>
          <w:p w14:paraId="06C34025"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盛有锡</w:t>
            </w:r>
          </w:p>
        </w:tc>
        <w:tc>
          <w:tcPr>
            <w:tcW w:w="1701" w:type="dxa"/>
            <w:vAlign w:val="center"/>
          </w:tcPr>
          <w:p w14:paraId="0B809001"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项目总</w:t>
            </w:r>
            <w:r w:rsidRPr="00A45053">
              <w:rPr>
                <w:rFonts w:ascii="宋体" w:eastAsia="宋体" w:hAnsi="宋体"/>
                <w:sz w:val="24"/>
                <w:szCs w:val="24"/>
              </w:rPr>
              <w:t>工程师</w:t>
            </w:r>
          </w:p>
        </w:tc>
        <w:tc>
          <w:tcPr>
            <w:tcW w:w="2551" w:type="dxa"/>
            <w:vAlign w:val="center"/>
          </w:tcPr>
          <w:p w14:paraId="5E21318E"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系统设计/质量管理</w:t>
            </w:r>
          </w:p>
        </w:tc>
        <w:tc>
          <w:tcPr>
            <w:tcW w:w="1291" w:type="dxa"/>
            <w:vAlign w:val="center"/>
          </w:tcPr>
          <w:p w14:paraId="3A770175"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冶达公司</w:t>
            </w:r>
          </w:p>
        </w:tc>
        <w:tc>
          <w:tcPr>
            <w:tcW w:w="870" w:type="dxa"/>
            <w:vAlign w:val="center"/>
          </w:tcPr>
          <w:p w14:paraId="027FBC6D"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无</w:t>
            </w:r>
          </w:p>
        </w:tc>
      </w:tr>
      <w:tr w:rsidR="00D52001" w:rsidRPr="00A45053" w14:paraId="5C4DD7E9" w14:textId="77777777" w:rsidTr="001173EB">
        <w:trPr>
          <w:trHeight w:val="688"/>
          <w:jc w:val="center"/>
        </w:trPr>
        <w:tc>
          <w:tcPr>
            <w:tcW w:w="814" w:type="dxa"/>
            <w:vAlign w:val="center"/>
          </w:tcPr>
          <w:p w14:paraId="4A539F3C"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2</w:t>
            </w:r>
          </w:p>
        </w:tc>
        <w:tc>
          <w:tcPr>
            <w:tcW w:w="1264" w:type="dxa"/>
            <w:vAlign w:val="center"/>
          </w:tcPr>
          <w:p w14:paraId="0510977E"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王振飞</w:t>
            </w:r>
          </w:p>
        </w:tc>
        <w:tc>
          <w:tcPr>
            <w:tcW w:w="1701" w:type="dxa"/>
            <w:vAlign w:val="center"/>
          </w:tcPr>
          <w:p w14:paraId="68907651"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高级工程师</w:t>
            </w:r>
          </w:p>
        </w:tc>
        <w:tc>
          <w:tcPr>
            <w:tcW w:w="2551" w:type="dxa"/>
            <w:vAlign w:val="center"/>
          </w:tcPr>
          <w:p w14:paraId="0917EE73"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系统设计/质量管理</w:t>
            </w:r>
          </w:p>
        </w:tc>
        <w:tc>
          <w:tcPr>
            <w:tcW w:w="1291" w:type="dxa"/>
            <w:vAlign w:val="center"/>
          </w:tcPr>
          <w:p w14:paraId="76237044"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冶达公司</w:t>
            </w:r>
          </w:p>
        </w:tc>
        <w:tc>
          <w:tcPr>
            <w:tcW w:w="870" w:type="dxa"/>
            <w:vAlign w:val="center"/>
          </w:tcPr>
          <w:p w14:paraId="4896CD46"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无</w:t>
            </w:r>
          </w:p>
        </w:tc>
      </w:tr>
      <w:tr w:rsidR="00D52001" w:rsidRPr="00A45053" w14:paraId="0DEF14A2" w14:textId="77777777" w:rsidTr="002D2CAB">
        <w:trPr>
          <w:trHeight w:val="637"/>
          <w:jc w:val="center"/>
        </w:trPr>
        <w:tc>
          <w:tcPr>
            <w:tcW w:w="814" w:type="dxa"/>
            <w:vAlign w:val="center"/>
          </w:tcPr>
          <w:p w14:paraId="3160EB8C"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sz w:val="24"/>
                <w:szCs w:val="24"/>
              </w:rPr>
              <w:t>3</w:t>
            </w:r>
          </w:p>
        </w:tc>
        <w:tc>
          <w:tcPr>
            <w:tcW w:w="1264" w:type="dxa"/>
            <w:vAlign w:val="center"/>
          </w:tcPr>
          <w:p w14:paraId="6E3934E5"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sz w:val="24"/>
                <w:szCs w:val="24"/>
              </w:rPr>
              <w:t>赵丽娜</w:t>
            </w:r>
          </w:p>
        </w:tc>
        <w:tc>
          <w:tcPr>
            <w:tcW w:w="1701" w:type="dxa"/>
            <w:vAlign w:val="center"/>
          </w:tcPr>
          <w:p w14:paraId="23AF29A2"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软件工程师</w:t>
            </w:r>
          </w:p>
        </w:tc>
        <w:tc>
          <w:tcPr>
            <w:tcW w:w="2551" w:type="dxa"/>
            <w:vAlign w:val="center"/>
          </w:tcPr>
          <w:p w14:paraId="11DCE9D2"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系统设计/编码/质量管理</w:t>
            </w:r>
          </w:p>
        </w:tc>
        <w:tc>
          <w:tcPr>
            <w:tcW w:w="1291" w:type="dxa"/>
            <w:vAlign w:val="center"/>
          </w:tcPr>
          <w:p w14:paraId="6302D914"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冶达公司</w:t>
            </w:r>
          </w:p>
        </w:tc>
        <w:tc>
          <w:tcPr>
            <w:tcW w:w="870" w:type="dxa"/>
            <w:vAlign w:val="center"/>
          </w:tcPr>
          <w:p w14:paraId="7F4ED284"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无</w:t>
            </w:r>
          </w:p>
        </w:tc>
      </w:tr>
      <w:tr w:rsidR="00D52001" w:rsidRPr="00A45053" w14:paraId="6E2C4D26" w14:textId="77777777" w:rsidTr="002D2CAB">
        <w:trPr>
          <w:trHeight w:val="668"/>
          <w:jc w:val="center"/>
        </w:trPr>
        <w:tc>
          <w:tcPr>
            <w:tcW w:w="814" w:type="dxa"/>
            <w:vAlign w:val="center"/>
          </w:tcPr>
          <w:p w14:paraId="27F735F0"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sz w:val="24"/>
                <w:szCs w:val="24"/>
              </w:rPr>
              <w:t>4</w:t>
            </w:r>
          </w:p>
        </w:tc>
        <w:tc>
          <w:tcPr>
            <w:tcW w:w="1264" w:type="dxa"/>
            <w:vAlign w:val="center"/>
          </w:tcPr>
          <w:p w14:paraId="51DCFCAC"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sz w:val="24"/>
                <w:szCs w:val="24"/>
              </w:rPr>
              <w:t>张彦云</w:t>
            </w:r>
          </w:p>
        </w:tc>
        <w:tc>
          <w:tcPr>
            <w:tcW w:w="1701" w:type="dxa"/>
            <w:vAlign w:val="center"/>
          </w:tcPr>
          <w:p w14:paraId="25D62D13"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软件工程师</w:t>
            </w:r>
          </w:p>
        </w:tc>
        <w:tc>
          <w:tcPr>
            <w:tcW w:w="2551" w:type="dxa"/>
            <w:vAlign w:val="center"/>
          </w:tcPr>
          <w:p w14:paraId="248BFC88"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软件编码</w:t>
            </w:r>
          </w:p>
        </w:tc>
        <w:tc>
          <w:tcPr>
            <w:tcW w:w="1291" w:type="dxa"/>
            <w:vAlign w:val="center"/>
          </w:tcPr>
          <w:p w14:paraId="2963C3F3"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冶达公司</w:t>
            </w:r>
          </w:p>
        </w:tc>
        <w:tc>
          <w:tcPr>
            <w:tcW w:w="870" w:type="dxa"/>
            <w:vAlign w:val="center"/>
          </w:tcPr>
          <w:p w14:paraId="7361133F"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无</w:t>
            </w:r>
          </w:p>
        </w:tc>
      </w:tr>
      <w:tr w:rsidR="00D52001" w:rsidRPr="00A45053" w14:paraId="41CCE495" w14:textId="77777777" w:rsidTr="002D2CAB">
        <w:trPr>
          <w:trHeight w:val="668"/>
          <w:jc w:val="center"/>
        </w:trPr>
        <w:tc>
          <w:tcPr>
            <w:tcW w:w="814" w:type="dxa"/>
            <w:vAlign w:val="center"/>
          </w:tcPr>
          <w:p w14:paraId="34988EFC"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sz w:val="24"/>
                <w:szCs w:val="24"/>
              </w:rPr>
              <w:t>5</w:t>
            </w:r>
          </w:p>
        </w:tc>
        <w:tc>
          <w:tcPr>
            <w:tcW w:w="1264" w:type="dxa"/>
            <w:vAlign w:val="center"/>
          </w:tcPr>
          <w:p w14:paraId="5BB22DD7"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sz w:val="24"/>
                <w:szCs w:val="24"/>
              </w:rPr>
              <w:t xml:space="preserve"> 冯童</w:t>
            </w:r>
          </w:p>
        </w:tc>
        <w:tc>
          <w:tcPr>
            <w:tcW w:w="1701" w:type="dxa"/>
            <w:vAlign w:val="center"/>
          </w:tcPr>
          <w:p w14:paraId="5D957835"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软件工程师</w:t>
            </w:r>
          </w:p>
        </w:tc>
        <w:tc>
          <w:tcPr>
            <w:tcW w:w="2551" w:type="dxa"/>
            <w:vAlign w:val="center"/>
          </w:tcPr>
          <w:p w14:paraId="4A3160B2"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软件编码</w:t>
            </w:r>
          </w:p>
        </w:tc>
        <w:tc>
          <w:tcPr>
            <w:tcW w:w="1291" w:type="dxa"/>
            <w:vAlign w:val="center"/>
          </w:tcPr>
          <w:p w14:paraId="63576587"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冶达公司</w:t>
            </w:r>
          </w:p>
        </w:tc>
        <w:tc>
          <w:tcPr>
            <w:tcW w:w="870" w:type="dxa"/>
            <w:vAlign w:val="center"/>
          </w:tcPr>
          <w:p w14:paraId="2ADED638"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无</w:t>
            </w:r>
          </w:p>
        </w:tc>
      </w:tr>
      <w:tr w:rsidR="00D52001" w:rsidRPr="00A45053" w14:paraId="510B4639" w14:textId="77777777" w:rsidTr="002D2CAB">
        <w:trPr>
          <w:trHeight w:val="637"/>
          <w:jc w:val="center"/>
        </w:trPr>
        <w:tc>
          <w:tcPr>
            <w:tcW w:w="814" w:type="dxa"/>
            <w:vAlign w:val="center"/>
          </w:tcPr>
          <w:p w14:paraId="6C69F17B" w14:textId="77777777" w:rsidR="00D52001" w:rsidRPr="00A45053" w:rsidRDefault="00554D76" w:rsidP="00A45053">
            <w:pPr>
              <w:spacing w:line="360" w:lineRule="auto"/>
              <w:jc w:val="center"/>
              <w:rPr>
                <w:rFonts w:ascii="宋体" w:eastAsia="宋体" w:hAnsi="宋体"/>
                <w:sz w:val="24"/>
                <w:szCs w:val="24"/>
              </w:rPr>
            </w:pPr>
            <w:r w:rsidRPr="00A45053">
              <w:rPr>
                <w:rFonts w:ascii="宋体" w:eastAsia="宋体" w:hAnsi="宋体"/>
                <w:sz w:val="24"/>
                <w:szCs w:val="24"/>
              </w:rPr>
              <w:t>6</w:t>
            </w:r>
          </w:p>
        </w:tc>
        <w:tc>
          <w:tcPr>
            <w:tcW w:w="1264" w:type="dxa"/>
            <w:vAlign w:val="center"/>
          </w:tcPr>
          <w:p w14:paraId="3761F538"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sz w:val="24"/>
                <w:szCs w:val="24"/>
              </w:rPr>
              <w:t xml:space="preserve"> 梁琴琴</w:t>
            </w:r>
          </w:p>
        </w:tc>
        <w:tc>
          <w:tcPr>
            <w:tcW w:w="1701" w:type="dxa"/>
            <w:vAlign w:val="center"/>
          </w:tcPr>
          <w:p w14:paraId="440930CC"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软件工程师</w:t>
            </w:r>
          </w:p>
        </w:tc>
        <w:tc>
          <w:tcPr>
            <w:tcW w:w="2551" w:type="dxa"/>
            <w:vAlign w:val="center"/>
          </w:tcPr>
          <w:p w14:paraId="2FA1D894"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软件测试/质量管理</w:t>
            </w:r>
          </w:p>
        </w:tc>
        <w:tc>
          <w:tcPr>
            <w:tcW w:w="1291" w:type="dxa"/>
            <w:vAlign w:val="center"/>
          </w:tcPr>
          <w:p w14:paraId="6EFE70C4"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冶达公司</w:t>
            </w:r>
          </w:p>
        </w:tc>
        <w:tc>
          <w:tcPr>
            <w:tcW w:w="870" w:type="dxa"/>
            <w:vAlign w:val="center"/>
          </w:tcPr>
          <w:p w14:paraId="32390897"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无</w:t>
            </w:r>
          </w:p>
        </w:tc>
      </w:tr>
      <w:tr w:rsidR="00D52001" w:rsidRPr="00A45053" w14:paraId="730F853A" w14:textId="77777777" w:rsidTr="002D2CAB">
        <w:trPr>
          <w:trHeight w:val="637"/>
          <w:jc w:val="center"/>
        </w:trPr>
        <w:tc>
          <w:tcPr>
            <w:tcW w:w="814" w:type="dxa"/>
            <w:vAlign w:val="center"/>
          </w:tcPr>
          <w:p w14:paraId="3891C97B" w14:textId="77777777" w:rsidR="00D52001" w:rsidRPr="00A45053" w:rsidRDefault="00554D76" w:rsidP="00A45053">
            <w:pPr>
              <w:spacing w:line="360" w:lineRule="auto"/>
              <w:jc w:val="center"/>
              <w:rPr>
                <w:rFonts w:ascii="宋体" w:eastAsia="宋体" w:hAnsi="宋体"/>
                <w:sz w:val="24"/>
                <w:szCs w:val="24"/>
              </w:rPr>
            </w:pPr>
            <w:r w:rsidRPr="00A45053">
              <w:rPr>
                <w:rFonts w:ascii="宋体" w:eastAsia="宋体" w:hAnsi="宋体"/>
                <w:sz w:val="24"/>
                <w:szCs w:val="24"/>
              </w:rPr>
              <w:t>7</w:t>
            </w:r>
          </w:p>
        </w:tc>
        <w:tc>
          <w:tcPr>
            <w:tcW w:w="1264" w:type="dxa"/>
            <w:vAlign w:val="center"/>
          </w:tcPr>
          <w:p w14:paraId="4BEB462E"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sz w:val="24"/>
                <w:szCs w:val="24"/>
              </w:rPr>
              <w:t>杨法东</w:t>
            </w:r>
          </w:p>
        </w:tc>
        <w:tc>
          <w:tcPr>
            <w:tcW w:w="1701" w:type="dxa"/>
            <w:vAlign w:val="center"/>
          </w:tcPr>
          <w:p w14:paraId="1BF02C07"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软件工程师</w:t>
            </w:r>
          </w:p>
        </w:tc>
        <w:tc>
          <w:tcPr>
            <w:tcW w:w="2551" w:type="dxa"/>
            <w:vAlign w:val="center"/>
          </w:tcPr>
          <w:p w14:paraId="67D5CFCC"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软件编码</w:t>
            </w:r>
          </w:p>
        </w:tc>
        <w:tc>
          <w:tcPr>
            <w:tcW w:w="1291" w:type="dxa"/>
            <w:vAlign w:val="center"/>
          </w:tcPr>
          <w:p w14:paraId="1091BB59"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冶达公司</w:t>
            </w:r>
          </w:p>
        </w:tc>
        <w:tc>
          <w:tcPr>
            <w:tcW w:w="870" w:type="dxa"/>
            <w:vAlign w:val="center"/>
          </w:tcPr>
          <w:p w14:paraId="41CD10EF"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无</w:t>
            </w:r>
          </w:p>
        </w:tc>
      </w:tr>
      <w:tr w:rsidR="00D52001" w:rsidRPr="00A45053" w14:paraId="4018346A" w14:textId="77777777" w:rsidTr="002D2CAB">
        <w:trPr>
          <w:trHeight w:val="637"/>
          <w:jc w:val="center"/>
        </w:trPr>
        <w:tc>
          <w:tcPr>
            <w:tcW w:w="814" w:type="dxa"/>
            <w:vAlign w:val="center"/>
          </w:tcPr>
          <w:p w14:paraId="3576EB32" w14:textId="77777777" w:rsidR="00D52001" w:rsidRPr="00A45053" w:rsidRDefault="00554D76" w:rsidP="00A45053">
            <w:pPr>
              <w:spacing w:line="360" w:lineRule="auto"/>
              <w:jc w:val="center"/>
              <w:rPr>
                <w:rFonts w:ascii="宋体" w:eastAsia="宋体" w:hAnsi="宋体"/>
                <w:sz w:val="24"/>
                <w:szCs w:val="24"/>
              </w:rPr>
            </w:pPr>
            <w:r w:rsidRPr="00A45053">
              <w:rPr>
                <w:rFonts w:ascii="宋体" w:eastAsia="宋体" w:hAnsi="宋体"/>
                <w:sz w:val="24"/>
                <w:szCs w:val="24"/>
              </w:rPr>
              <w:t>8</w:t>
            </w:r>
          </w:p>
        </w:tc>
        <w:tc>
          <w:tcPr>
            <w:tcW w:w="1264" w:type="dxa"/>
            <w:vAlign w:val="center"/>
          </w:tcPr>
          <w:p w14:paraId="2E29B103"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sz w:val="24"/>
                <w:szCs w:val="24"/>
              </w:rPr>
              <w:t>赵军正</w:t>
            </w:r>
          </w:p>
        </w:tc>
        <w:tc>
          <w:tcPr>
            <w:tcW w:w="1701" w:type="dxa"/>
            <w:vAlign w:val="center"/>
          </w:tcPr>
          <w:p w14:paraId="10787D62"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软件工程师</w:t>
            </w:r>
          </w:p>
        </w:tc>
        <w:tc>
          <w:tcPr>
            <w:tcW w:w="2551" w:type="dxa"/>
            <w:vAlign w:val="center"/>
          </w:tcPr>
          <w:p w14:paraId="796EE267"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软件编码</w:t>
            </w:r>
          </w:p>
        </w:tc>
        <w:tc>
          <w:tcPr>
            <w:tcW w:w="1291" w:type="dxa"/>
            <w:vAlign w:val="center"/>
          </w:tcPr>
          <w:p w14:paraId="2DF08666"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冶达公司</w:t>
            </w:r>
          </w:p>
        </w:tc>
        <w:tc>
          <w:tcPr>
            <w:tcW w:w="870" w:type="dxa"/>
            <w:vAlign w:val="center"/>
          </w:tcPr>
          <w:p w14:paraId="7F60CFFE"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无</w:t>
            </w:r>
          </w:p>
        </w:tc>
      </w:tr>
      <w:tr w:rsidR="00D52001" w:rsidRPr="00A45053" w14:paraId="73DCC5EA" w14:textId="77777777" w:rsidTr="002D2CAB">
        <w:trPr>
          <w:trHeight w:val="637"/>
          <w:jc w:val="center"/>
        </w:trPr>
        <w:tc>
          <w:tcPr>
            <w:tcW w:w="814" w:type="dxa"/>
            <w:vAlign w:val="center"/>
          </w:tcPr>
          <w:p w14:paraId="7B9FAB22" w14:textId="77777777" w:rsidR="00D52001" w:rsidRPr="00A45053" w:rsidRDefault="00554D76" w:rsidP="00A45053">
            <w:pPr>
              <w:spacing w:line="360" w:lineRule="auto"/>
              <w:jc w:val="center"/>
              <w:rPr>
                <w:rFonts w:ascii="宋体" w:eastAsia="宋体" w:hAnsi="宋体"/>
                <w:sz w:val="24"/>
                <w:szCs w:val="24"/>
              </w:rPr>
            </w:pPr>
            <w:r w:rsidRPr="00A45053">
              <w:rPr>
                <w:rFonts w:ascii="宋体" w:eastAsia="宋体" w:hAnsi="宋体" w:hint="eastAsia"/>
                <w:sz w:val="24"/>
                <w:szCs w:val="24"/>
              </w:rPr>
              <w:t>9</w:t>
            </w:r>
          </w:p>
        </w:tc>
        <w:tc>
          <w:tcPr>
            <w:tcW w:w="1264" w:type="dxa"/>
            <w:vAlign w:val="center"/>
          </w:tcPr>
          <w:p w14:paraId="37753562"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庄震</w:t>
            </w:r>
          </w:p>
        </w:tc>
        <w:tc>
          <w:tcPr>
            <w:tcW w:w="1701" w:type="dxa"/>
            <w:vAlign w:val="center"/>
          </w:tcPr>
          <w:p w14:paraId="268DB829"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软件工程师</w:t>
            </w:r>
          </w:p>
        </w:tc>
        <w:tc>
          <w:tcPr>
            <w:tcW w:w="2551" w:type="dxa"/>
            <w:vAlign w:val="center"/>
          </w:tcPr>
          <w:p w14:paraId="25DEC248"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软件编码</w:t>
            </w:r>
          </w:p>
        </w:tc>
        <w:tc>
          <w:tcPr>
            <w:tcW w:w="1291" w:type="dxa"/>
            <w:vAlign w:val="center"/>
          </w:tcPr>
          <w:p w14:paraId="6DCFFF46"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冶达公司</w:t>
            </w:r>
          </w:p>
        </w:tc>
        <w:tc>
          <w:tcPr>
            <w:tcW w:w="870" w:type="dxa"/>
            <w:vAlign w:val="center"/>
          </w:tcPr>
          <w:p w14:paraId="5F810655"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无</w:t>
            </w:r>
          </w:p>
        </w:tc>
      </w:tr>
      <w:tr w:rsidR="00D52001" w:rsidRPr="00A45053" w14:paraId="18294474" w14:textId="77777777" w:rsidTr="002D2CAB">
        <w:trPr>
          <w:trHeight w:val="637"/>
          <w:jc w:val="center"/>
        </w:trPr>
        <w:tc>
          <w:tcPr>
            <w:tcW w:w="814" w:type="dxa"/>
            <w:vAlign w:val="center"/>
          </w:tcPr>
          <w:p w14:paraId="77A19671" w14:textId="77777777" w:rsidR="00D52001" w:rsidRPr="00A45053" w:rsidRDefault="00554D76" w:rsidP="00A45053">
            <w:pPr>
              <w:spacing w:line="360" w:lineRule="auto"/>
              <w:jc w:val="center"/>
              <w:rPr>
                <w:rFonts w:ascii="宋体" w:eastAsia="宋体" w:hAnsi="宋体"/>
                <w:sz w:val="24"/>
                <w:szCs w:val="24"/>
              </w:rPr>
            </w:pPr>
            <w:r w:rsidRPr="00A45053">
              <w:rPr>
                <w:rFonts w:ascii="宋体" w:eastAsia="宋体" w:hAnsi="宋体" w:hint="eastAsia"/>
                <w:sz w:val="24"/>
                <w:szCs w:val="24"/>
              </w:rPr>
              <w:t>10</w:t>
            </w:r>
          </w:p>
        </w:tc>
        <w:tc>
          <w:tcPr>
            <w:tcW w:w="1264" w:type="dxa"/>
            <w:vAlign w:val="center"/>
          </w:tcPr>
          <w:p w14:paraId="0D1577BF"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李超</w:t>
            </w:r>
          </w:p>
        </w:tc>
        <w:tc>
          <w:tcPr>
            <w:tcW w:w="1701" w:type="dxa"/>
            <w:vAlign w:val="center"/>
          </w:tcPr>
          <w:p w14:paraId="0B9F9642"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软件工程师</w:t>
            </w:r>
          </w:p>
        </w:tc>
        <w:tc>
          <w:tcPr>
            <w:tcW w:w="2551" w:type="dxa"/>
            <w:vAlign w:val="center"/>
          </w:tcPr>
          <w:p w14:paraId="04541A7A"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软件编码</w:t>
            </w:r>
          </w:p>
        </w:tc>
        <w:tc>
          <w:tcPr>
            <w:tcW w:w="1291" w:type="dxa"/>
            <w:vAlign w:val="center"/>
          </w:tcPr>
          <w:p w14:paraId="29886C26"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冶达公司</w:t>
            </w:r>
          </w:p>
        </w:tc>
        <w:tc>
          <w:tcPr>
            <w:tcW w:w="870" w:type="dxa"/>
            <w:vAlign w:val="center"/>
          </w:tcPr>
          <w:p w14:paraId="71A9BFA0"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无</w:t>
            </w:r>
          </w:p>
        </w:tc>
      </w:tr>
      <w:tr w:rsidR="00D52001" w:rsidRPr="00A45053" w14:paraId="4E666D3B" w14:textId="77777777" w:rsidTr="002D2CAB">
        <w:trPr>
          <w:trHeight w:val="637"/>
          <w:jc w:val="center"/>
        </w:trPr>
        <w:tc>
          <w:tcPr>
            <w:tcW w:w="814" w:type="dxa"/>
            <w:vAlign w:val="center"/>
          </w:tcPr>
          <w:p w14:paraId="0233DC34" w14:textId="77777777" w:rsidR="00D52001" w:rsidRPr="00A45053" w:rsidRDefault="00554D76" w:rsidP="00A45053">
            <w:pPr>
              <w:spacing w:line="360" w:lineRule="auto"/>
              <w:jc w:val="center"/>
              <w:rPr>
                <w:rFonts w:ascii="宋体" w:eastAsia="宋体" w:hAnsi="宋体"/>
                <w:sz w:val="24"/>
                <w:szCs w:val="24"/>
              </w:rPr>
            </w:pPr>
            <w:r w:rsidRPr="00A45053">
              <w:rPr>
                <w:rFonts w:ascii="宋体" w:eastAsia="宋体" w:hAnsi="宋体" w:hint="eastAsia"/>
                <w:sz w:val="24"/>
                <w:szCs w:val="24"/>
              </w:rPr>
              <w:t>11</w:t>
            </w:r>
          </w:p>
        </w:tc>
        <w:tc>
          <w:tcPr>
            <w:tcW w:w="1264" w:type="dxa"/>
            <w:vAlign w:val="center"/>
          </w:tcPr>
          <w:p w14:paraId="1A936400"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刘翥</w:t>
            </w:r>
          </w:p>
        </w:tc>
        <w:tc>
          <w:tcPr>
            <w:tcW w:w="1701" w:type="dxa"/>
            <w:vAlign w:val="center"/>
          </w:tcPr>
          <w:p w14:paraId="237014D1"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软件工程师</w:t>
            </w:r>
          </w:p>
        </w:tc>
        <w:tc>
          <w:tcPr>
            <w:tcW w:w="2551" w:type="dxa"/>
            <w:vAlign w:val="center"/>
          </w:tcPr>
          <w:p w14:paraId="1DDB64FA"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软件编码</w:t>
            </w:r>
          </w:p>
        </w:tc>
        <w:tc>
          <w:tcPr>
            <w:tcW w:w="1291" w:type="dxa"/>
            <w:vAlign w:val="center"/>
          </w:tcPr>
          <w:p w14:paraId="04BD9680"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冶达公司</w:t>
            </w:r>
          </w:p>
        </w:tc>
        <w:tc>
          <w:tcPr>
            <w:tcW w:w="870" w:type="dxa"/>
            <w:vAlign w:val="center"/>
          </w:tcPr>
          <w:p w14:paraId="78437181"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无</w:t>
            </w:r>
          </w:p>
        </w:tc>
      </w:tr>
      <w:tr w:rsidR="00D52001" w:rsidRPr="00A45053" w14:paraId="52391D58" w14:textId="77777777" w:rsidTr="002D2CAB">
        <w:trPr>
          <w:trHeight w:val="637"/>
          <w:jc w:val="center"/>
        </w:trPr>
        <w:tc>
          <w:tcPr>
            <w:tcW w:w="814" w:type="dxa"/>
            <w:vAlign w:val="center"/>
          </w:tcPr>
          <w:p w14:paraId="4A794494" w14:textId="77777777" w:rsidR="00D52001" w:rsidRPr="00A45053" w:rsidRDefault="00554D76" w:rsidP="00A45053">
            <w:pPr>
              <w:spacing w:line="360" w:lineRule="auto"/>
              <w:jc w:val="center"/>
              <w:rPr>
                <w:rFonts w:ascii="宋体" w:eastAsia="宋体" w:hAnsi="宋体"/>
                <w:sz w:val="24"/>
                <w:szCs w:val="24"/>
              </w:rPr>
            </w:pPr>
            <w:r w:rsidRPr="00A45053">
              <w:rPr>
                <w:rFonts w:ascii="宋体" w:eastAsia="宋体" w:hAnsi="宋体" w:hint="eastAsia"/>
                <w:sz w:val="24"/>
                <w:szCs w:val="24"/>
              </w:rPr>
              <w:t>12</w:t>
            </w:r>
          </w:p>
        </w:tc>
        <w:tc>
          <w:tcPr>
            <w:tcW w:w="1264" w:type="dxa"/>
            <w:vAlign w:val="center"/>
          </w:tcPr>
          <w:p w14:paraId="2948BAEF"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张绪钊</w:t>
            </w:r>
          </w:p>
        </w:tc>
        <w:tc>
          <w:tcPr>
            <w:tcW w:w="1701" w:type="dxa"/>
            <w:vAlign w:val="center"/>
          </w:tcPr>
          <w:p w14:paraId="66381C24"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软件工程师</w:t>
            </w:r>
          </w:p>
        </w:tc>
        <w:tc>
          <w:tcPr>
            <w:tcW w:w="2551" w:type="dxa"/>
            <w:vAlign w:val="center"/>
          </w:tcPr>
          <w:p w14:paraId="119C8F8F"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软件编码</w:t>
            </w:r>
          </w:p>
        </w:tc>
        <w:tc>
          <w:tcPr>
            <w:tcW w:w="1291" w:type="dxa"/>
            <w:vAlign w:val="center"/>
          </w:tcPr>
          <w:p w14:paraId="3E3C2BCE"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冶达公司</w:t>
            </w:r>
          </w:p>
        </w:tc>
        <w:tc>
          <w:tcPr>
            <w:tcW w:w="870" w:type="dxa"/>
            <w:vAlign w:val="center"/>
          </w:tcPr>
          <w:p w14:paraId="256942EC"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无</w:t>
            </w:r>
          </w:p>
        </w:tc>
      </w:tr>
      <w:tr w:rsidR="00D52001" w:rsidRPr="00A45053" w14:paraId="6F861198" w14:textId="77777777" w:rsidTr="002D2CAB">
        <w:trPr>
          <w:trHeight w:val="637"/>
          <w:jc w:val="center"/>
        </w:trPr>
        <w:tc>
          <w:tcPr>
            <w:tcW w:w="814" w:type="dxa"/>
            <w:vAlign w:val="center"/>
          </w:tcPr>
          <w:p w14:paraId="742788FD"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1</w:t>
            </w:r>
            <w:r w:rsidR="00554D76" w:rsidRPr="00A45053">
              <w:rPr>
                <w:rFonts w:ascii="宋体" w:eastAsia="宋体" w:hAnsi="宋体"/>
                <w:sz w:val="24"/>
                <w:szCs w:val="24"/>
              </w:rPr>
              <w:t>3</w:t>
            </w:r>
          </w:p>
        </w:tc>
        <w:tc>
          <w:tcPr>
            <w:tcW w:w="1264" w:type="dxa"/>
            <w:vAlign w:val="center"/>
          </w:tcPr>
          <w:p w14:paraId="2BBF51D0"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李敏</w:t>
            </w:r>
          </w:p>
        </w:tc>
        <w:tc>
          <w:tcPr>
            <w:tcW w:w="1701" w:type="dxa"/>
            <w:vAlign w:val="center"/>
          </w:tcPr>
          <w:p w14:paraId="65B274CC"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美工</w:t>
            </w:r>
          </w:p>
        </w:tc>
        <w:tc>
          <w:tcPr>
            <w:tcW w:w="2551" w:type="dxa"/>
            <w:vAlign w:val="center"/>
          </w:tcPr>
          <w:p w14:paraId="0A37A6F4"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界面设计</w:t>
            </w:r>
          </w:p>
        </w:tc>
        <w:tc>
          <w:tcPr>
            <w:tcW w:w="1291" w:type="dxa"/>
            <w:vAlign w:val="center"/>
          </w:tcPr>
          <w:p w14:paraId="140CA740"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冶达公司</w:t>
            </w:r>
          </w:p>
        </w:tc>
        <w:tc>
          <w:tcPr>
            <w:tcW w:w="870" w:type="dxa"/>
            <w:vAlign w:val="center"/>
          </w:tcPr>
          <w:p w14:paraId="4478F61A"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无</w:t>
            </w:r>
          </w:p>
        </w:tc>
      </w:tr>
    </w:tbl>
    <w:p w14:paraId="055DDF5F" w14:textId="77777777" w:rsidR="00D52001" w:rsidRPr="00A45053" w:rsidRDefault="00D52001" w:rsidP="00A45053">
      <w:pPr>
        <w:pStyle w:val="5"/>
        <w:spacing w:line="360" w:lineRule="auto"/>
        <w:rPr>
          <w:szCs w:val="24"/>
        </w:rPr>
      </w:pPr>
      <w:bookmarkStart w:id="227" w:name="_Toc353871861"/>
      <w:r w:rsidRPr="00A45053">
        <w:rPr>
          <w:rStyle w:val="af"/>
          <w:rFonts w:ascii="宋体" w:eastAsia="宋体" w:hAnsi="宋体" w:hint="eastAsia"/>
          <w:color w:val="000000"/>
          <w:szCs w:val="24"/>
          <w:u w:val="none"/>
        </w:rPr>
        <w:t>高级项目</w:t>
      </w:r>
      <w:r w:rsidRPr="00A45053">
        <w:rPr>
          <w:rStyle w:val="af"/>
          <w:rFonts w:ascii="宋体" w:eastAsia="宋体" w:hAnsi="宋体"/>
          <w:color w:val="000000"/>
          <w:szCs w:val="24"/>
          <w:u w:val="none"/>
        </w:rPr>
        <w:t>经理简历表</w:t>
      </w:r>
      <w:r w:rsidRPr="00A45053">
        <w:rPr>
          <w:rStyle w:val="af"/>
          <w:rFonts w:ascii="宋体" w:eastAsia="宋体" w:hAnsi="宋体" w:hint="eastAsia"/>
          <w:color w:val="000000"/>
          <w:szCs w:val="24"/>
          <w:u w:val="none"/>
        </w:rPr>
        <w:t>与</w:t>
      </w:r>
      <w:r w:rsidRPr="00A45053">
        <w:rPr>
          <w:rStyle w:val="af"/>
          <w:rFonts w:ascii="宋体" w:eastAsia="宋体" w:hAnsi="宋体"/>
          <w:color w:val="000000"/>
          <w:szCs w:val="24"/>
          <w:u w:val="none"/>
        </w:rPr>
        <w:t>资格证明文件</w:t>
      </w:r>
    </w:p>
    <w:tbl>
      <w:tblPr>
        <w:tblW w:w="852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4"/>
        <w:gridCol w:w="1037"/>
        <w:gridCol w:w="1136"/>
        <w:gridCol w:w="1277"/>
        <w:gridCol w:w="1846"/>
        <w:gridCol w:w="2131"/>
      </w:tblGrid>
      <w:tr w:rsidR="00D52001" w:rsidRPr="00A45053" w14:paraId="6A4BCDCA" w14:textId="77777777" w:rsidTr="00D52001">
        <w:trPr>
          <w:trHeight w:val="400"/>
        </w:trPr>
        <w:tc>
          <w:tcPr>
            <w:tcW w:w="1094" w:type="dxa"/>
            <w:tcBorders>
              <w:top w:val="single" w:sz="4" w:space="0" w:color="auto"/>
              <w:left w:val="single" w:sz="4" w:space="0" w:color="auto"/>
              <w:bottom w:val="single" w:sz="4" w:space="0" w:color="auto"/>
              <w:right w:val="single" w:sz="4" w:space="0" w:color="auto"/>
            </w:tcBorders>
            <w:vAlign w:val="center"/>
          </w:tcPr>
          <w:p w14:paraId="7D4EE965"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姓  名</w:t>
            </w:r>
          </w:p>
        </w:tc>
        <w:tc>
          <w:tcPr>
            <w:tcW w:w="1037" w:type="dxa"/>
            <w:tcBorders>
              <w:top w:val="single" w:sz="4" w:space="0" w:color="auto"/>
              <w:left w:val="single" w:sz="4" w:space="0" w:color="auto"/>
              <w:bottom w:val="single" w:sz="4" w:space="0" w:color="auto"/>
              <w:right w:val="single" w:sz="4" w:space="0" w:color="auto"/>
            </w:tcBorders>
            <w:vAlign w:val="center"/>
          </w:tcPr>
          <w:p w14:paraId="575CB622"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盛有锡</w:t>
            </w:r>
          </w:p>
        </w:tc>
        <w:tc>
          <w:tcPr>
            <w:tcW w:w="1136" w:type="dxa"/>
            <w:tcBorders>
              <w:top w:val="single" w:sz="4" w:space="0" w:color="auto"/>
              <w:left w:val="single" w:sz="4" w:space="0" w:color="auto"/>
              <w:bottom w:val="single" w:sz="4" w:space="0" w:color="auto"/>
              <w:right w:val="single" w:sz="4" w:space="0" w:color="auto"/>
            </w:tcBorders>
            <w:vAlign w:val="center"/>
          </w:tcPr>
          <w:p w14:paraId="1AC42CAA"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年  龄</w:t>
            </w:r>
          </w:p>
        </w:tc>
        <w:tc>
          <w:tcPr>
            <w:tcW w:w="1277" w:type="dxa"/>
            <w:tcBorders>
              <w:top w:val="single" w:sz="4" w:space="0" w:color="auto"/>
              <w:left w:val="single" w:sz="4" w:space="0" w:color="auto"/>
              <w:bottom w:val="single" w:sz="4" w:space="0" w:color="auto"/>
              <w:right w:val="single" w:sz="4" w:space="0" w:color="auto"/>
            </w:tcBorders>
            <w:vAlign w:val="center"/>
          </w:tcPr>
          <w:p w14:paraId="72F24853"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52</w:t>
            </w:r>
          </w:p>
        </w:tc>
        <w:tc>
          <w:tcPr>
            <w:tcW w:w="1846" w:type="dxa"/>
            <w:tcBorders>
              <w:top w:val="single" w:sz="4" w:space="0" w:color="auto"/>
              <w:left w:val="single" w:sz="4" w:space="0" w:color="auto"/>
              <w:bottom w:val="single" w:sz="4" w:space="0" w:color="auto"/>
              <w:right w:val="single" w:sz="4" w:space="0" w:color="auto"/>
            </w:tcBorders>
            <w:vAlign w:val="center"/>
          </w:tcPr>
          <w:p w14:paraId="53CD9ECC"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学历</w:t>
            </w:r>
          </w:p>
        </w:tc>
        <w:tc>
          <w:tcPr>
            <w:tcW w:w="2131" w:type="dxa"/>
            <w:tcBorders>
              <w:top w:val="single" w:sz="4" w:space="0" w:color="auto"/>
              <w:left w:val="single" w:sz="4" w:space="0" w:color="auto"/>
              <w:bottom w:val="single" w:sz="4" w:space="0" w:color="auto"/>
              <w:right w:val="single" w:sz="4" w:space="0" w:color="auto"/>
            </w:tcBorders>
            <w:vAlign w:val="center"/>
          </w:tcPr>
          <w:p w14:paraId="1251E1B0"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本科</w:t>
            </w:r>
          </w:p>
        </w:tc>
      </w:tr>
      <w:tr w:rsidR="00D52001" w:rsidRPr="00A45053" w14:paraId="4D22DA76" w14:textId="77777777" w:rsidTr="00D52001">
        <w:trPr>
          <w:trHeight w:val="400"/>
        </w:trPr>
        <w:tc>
          <w:tcPr>
            <w:tcW w:w="1094" w:type="dxa"/>
            <w:tcBorders>
              <w:top w:val="single" w:sz="4" w:space="0" w:color="auto"/>
              <w:left w:val="single" w:sz="4" w:space="0" w:color="auto"/>
              <w:bottom w:val="single" w:sz="4" w:space="0" w:color="auto"/>
              <w:right w:val="single" w:sz="4" w:space="0" w:color="auto"/>
            </w:tcBorders>
            <w:vAlign w:val="center"/>
          </w:tcPr>
          <w:p w14:paraId="7922A8B4"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职  称</w:t>
            </w:r>
          </w:p>
        </w:tc>
        <w:tc>
          <w:tcPr>
            <w:tcW w:w="1037" w:type="dxa"/>
            <w:tcBorders>
              <w:top w:val="single" w:sz="4" w:space="0" w:color="auto"/>
              <w:left w:val="single" w:sz="4" w:space="0" w:color="auto"/>
              <w:bottom w:val="single" w:sz="4" w:space="0" w:color="auto"/>
              <w:right w:val="single" w:sz="4" w:space="0" w:color="auto"/>
            </w:tcBorders>
            <w:vAlign w:val="center"/>
          </w:tcPr>
          <w:p w14:paraId="41AEF7ED"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高级项目</w:t>
            </w:r>
            <w:r w:rsidRPr="00A45053">
              <w:rPr>
                <w:rFonts w:ascii="宋体" w:eastAsia="宋体" w:hAnsi="宋体"/>
                <w:sz w:val="24"/>
                <w:szCs w:val="24"/>
              </w:rPr>
              <w:t>经理</w:t>
            </w:r>
          </w:p>
        </w:tc>
        <w:tc>
          <w:tcPr>
            <w:tcW w:w="1136" w:type="dxa"/>
            <w:tcBorders>
              <w:top w:val="single" w:sz="4" w:space="0" w:color="auto"/>
              <w:left w:val="single" w:sz="4" w:space="0" w:color="auto"/>
              <w:bottom w:val="single" w:sz="4" w:space="0" w:color="auto"/>
              <w:right w:val="single" w:sz="4" w:space="0" w:color="auto"/>
            </w:tcBorders>
            <w:vAlign w:val="center"/>
          </w:tcPr>
          <w:p w14:paraId="706A26B9"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职  务</w:t>
            </w:r>
          </w:p>
        </w:tc>
        <w:tc>
          <w:tcPr>
            <w:tcW w:w="1277" w:type="dxa"/>
            <w:tcBorders>
              <w:top w:val="single" w:sz="4" w:space="0" w:color="auto"/>
              <w:left w:val="single" w:sz="4" w:space="0" w:color="auto"/>
              <w:bottom w:val="single" w:sz="4" w:space="0" w:color="auto"/>
              <w:right w:val="single" w:sz="4" w:space="0" w:color="auto"/>
            </w:tcBorders>
            <w:vAlign w:val="center"/>
          </w:tcPr>
          <w:p w14:paraId="335C6911"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总工程师</w:t>
            </w:r>
          </w:p>
        </w:tc>
        <w:tc>
          <w:tcPr>
            <w:tcW w:w="1846" w:type="dxa"/>
            <w:tcBorders>
              <w:top w:val="single" w:sz="4" w:space="0" w:color="auto"/>
              <w:left w:val="single" w:sz="4" w:space="0" w:color="auto"/>
              <w:bottom w:val="single" w:sz="4" w:space="0" w:color="auto"/>
              <w:right w:val="single" w:sz="4" w:space="0" w:color="auto"/>
            </w:tcBorders>
            <w:vAlign w:val="center"/>
          </w:tcPr>
          <w:p w14:paraId="7B376D57"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拟在本工程任职</w:t>
            </w:r>
          </w:p>
        </w:tc>
        <w:tc>
          <w:tcPr>
            <w:tcW w:w="2131" w:type="dxa"/>
            <w:tcBorders>
              <w:top w:val="single" w:sz="4" w:space="0" w:color="auto"/>
              <w:left w:val="single" w:sz="4" w:space="0" w:color="auto"/>
              <w:bottom w:val="single" w:sz="4" w:space="0" w:color="auto"/>
              <w:right w:val="single" w:sz="4" w:space="0" w:color="auto"/>
            </w:tcBorders>
            <w:vAlign w:val="center"/>
          </w:tcPr>
          <w:p w14:paraId="186A9D57"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技术负责人</w:t>
            </w:r>
          </w:p>
        </w:tc>
      </w:tr>
      <w:tr w:rsidR="00D52001" w:rsidRPr="00A45053" w14:paraId="33F1D900" w14:textId="77777777" w:rsidTr="00D52001">
        <w:trPr>
          <w:trHeight w:val="400"/>
        </w:trPr>
        <w:tc>
          <w:tcPr>
            <w:tcW w:w="3267" w:type="dxa"/>
            <w:gridSpan w:val="3"/>
            <w:tcBorders>
              <w:top w:val="single" w:sz="4" w:space="0" w:color="auto"/>
              <w:left w:val="single" w:sz="4" w:space="0" w:color="auto"/>
              <w:bottom w:val="single" w:sz="4" w:space="0" w:color="auto"/>
              <w:right w:val="single" w:sz="4" w:space="0" w:color="auto"/>
            </w:tcBorders>
            <w:vAlign w:val="center"/>
          </w:tcPr>
          <w:p w14:paraId="4D23C220"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lastRenderedPageBreak/>
              <w:t>注册执业资格等级</w:t>
            </w:r>
          </w:p>
        </w:tc>
        <w:tc>
          <w:tcPr>
            <w:tcW w:w="1277" w:type="dxa"/>
            <w:tcBorders>
              <w:top w:val="single" w:sz="4" w:space="0" w:color="auto"/>
              <w:left w:val="single" w:sz="4" w:space="0" w:color="auto"/>
              <w:bottom w:val="single" w:sz="4" w:space="0" w:color="auto"/>
              <w:right w:val="single" w:sz="4" w:space="0" w:color="auto"/>
            </w:tcBorders>
            <w:vAlign w:val="center"/>
          </w:tcPr>
          <w:p w14:paraId="6FDB169F"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 xml:space="preserve"> 高级</w:t>
            </w:r>
          </w:p>
        </w:tc>
        <w:tc>
          <w:tcPr>
            <w:tcW w:w="1846" w:type="dxa"/>
            <w:tcBorders>
              <w:top w:val="single" w:sz="4" w:space="0" w:color="auto"/>
              <w:left w:val="single" w:sz="4" w:space="0" w:color="auto"/>
              <w:bottom w:val="single" w:sz="4" w:space="0" w:color="auto"/>
              <w:right w:val="single" w:sz="4" w:space="0" w:color="auto"/>
            </w:tcBorders>
            <w:vAlign w:val="center"/>
          </w:tcPr>
          <w:p w14:paraId="42FFB92A"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专业</w:t>
            </w:r>
          </w:p>
        </w:tc>
        <w:tc>
          <w:tcPr>
            <w:tcW w:w="2131" w:type="dxa"/>
            <w:tcBorders>
              <w:top w:val="single" w:sz="4" w:space="0" w:color="auto"/>
              <w:left w:val="single" w:sz="4" w:space="0" w:color="auto"/>
              <w:bottom w:val="single" w:sz="4" w:space="0" w:color="auto"/>
              <w:right w:val="single" w:sz="4" w:space="0" w:color="auto"/>
            </w:tcBorders>
            <w:vAlign w:val="center"/>
          </w:tcPr>
          <w:p w14:paraId="676F4D35"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地球物理探矿</w:t>
            </w:r>
          </w:p>
        </w:tc>
      </w:tr>
      <w:tr w:rsidR="00D52001" w:rsidRPr="00A45053" w14:paraId="130C38A5" w14:textId="77777777" w:rsidTr="00D52001">
        <w:trPr>
          <w:trHeight w:val="400"/>
        </w:trPr>
        <w:tc>
          <w:tcPr>
            <w:tcW w:w="1094" w:type="dxa"/>
            <w:tcBorders>
              <w:top w:val="single" w:sz="4" w:space="0" w:color="auto"/>
              <w:left w:val="single" w:sz="4" w:space="0" w:color="auto"/>
              <w:bottom w:val="single" w:sz="4" w:space="0" w:color="auto"/>
              <w:right w:val="single" w:sz="4" w:space="0" w:color="auto"/>
            </w:tcBorders>
            <w:vAlign w:val="center"/>
          </w:tcPr>
          <w:p w14:paraId="601E9A4F"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毕业学校</w:t>
            </w:r>
          </w:p>
        </w:tc>
        <w:tc>
          <w:tcPr>
            <w:tcW w:w="7427" w:type="dxa"/>
            <w:gridSpan w:val="5"/>
            <w:tcBorders>
              <w:top w:val="single" w:sz="4" w:space="0" w:color="auto"/>
              <w:left w:val="single" w:sz="4" w:space="0" w:color="auto"/>
              <w:bottom w:val="single" w:sz="4" w:space="0" w:color="auto"/>
              <w:right w:val="single" w:sz="4" w:space="0" w:color="auto"/>
            </w:tcBorders>
            <w:vAlign w:val="center"/>
          </w:tcPr>
          <w:p w14:paraId="1112A337" w14:textId="77777777" w:rsidR="00D52001" w:rsidRPr="00A45053" w:rsidRDefault="00D52001" w:rsidP="00A45053">
            <w:pPr>
              <w:spacing w:line="360" w:lineRule="auto"/>
              <w:ind w:firstLineChars="400" w:firstLine="960"/>
              <w:rPr>
                <w:rFonts w:ascii="宋体" w:eastAsia="宋体" w:hAnsi="宋体"/>
                <w:sz w:val="24"/>
                <w:szCs w:val="24"/>
              </w:rPr>
            </w:pPr>
            <w:r w:rsidRPr="00A45053">
              <w:rPr>
                <w:rFonts w:ascii="宋体" w:eastAsia="宋体" w:hAnsi="宋体" w:hint="eastAsia"/>
                <w:sz w:val="24"/>
                <w:szCs w:val="24"/>
              </w:rPr>
              <w:t>1984年毕业于合肥工业大学地球物理探矿专业</w:t>
            </w:r>
          </w:p>
        </w:tc>
      </w:tr>
      <w:tr w:rsidR="00D52001" w:rsidRPr="00A45053" w14:paraId="47F30A1F" w14:textId="77777777" w:rsidTr="00D52001">
        <w:trPr>
          <w:trHeight w:val="400"/>
        </w:trPr>
        <w:tc>
          <w:tcPr>
            <w:tcW w:w="8521" w:type="dxa"/>
            <w:gridSpan w:val="6"/>
            <w:tcBorders>
              <w:top w:val="single" w:sz="4" w:space="0" w:color="auto"/>
              <w:left w:val="single" w:sz="4" w:space="0" w:color="auto"/>
              <w:bottom w:val="single" w:sz="4" w:space="0" w:color="auto"/>
              <w:right w:val="single" w:sz="4" w:space="0" w:color="auto"/>
            </w:tcBorders>
            <w:vAlign w:val="center"/>
          </w:tcPr>
          <w:p w14:paraId="56E5C63E"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主要工作经历</w:t>
            </w:r>
          </w:p>
        </w:tc>
      </w:tr>
      <w:tr w:rsidR="00D52001" w:rsidRPr="00A45053" w14:paraId="77258164" w14:textId="77777777" w:rsidTr="00D52001">
        <w:trPr>
          <w:trHeight w:val="400"/>
        </w:trPr>
        <w:tc>
          <w:tcPr>
            <w:tcW w:w="1094" w:type="dxa"/>
            <w:tcBorders>
              <w:top w:val="single" w:sz="4" w:space="0" w:color="auto"/>
              <w:left w:val="single" w:sz="4" w:space="0" w:color="auto"/>
              <w:bottom w:val="single" w:sz="4" w:space="0" w:color="auto"/>
              <w:right w:val="single" w:sz="4" w:space="0" w:color="auto"/>
            </w:tcBorders>
            <w:vAlign w:val="center"/>
          </w:tcPr>
          <w:p w14:paraId="51D819AF"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时  间</w:t>
            </w:r>
          </w:p>
        </w:tc>
        <w:tc>
          <w:tcPr>
            <w:tcW w:w="3450" w:type="dxa"/>
            <w:gridSpan w:val="3"/>
            <w:tcBorders>
              <w:top w:val="single" w:sz="4" w:space="0" w:color="auto"/>
              <w:left w:val="single" w:sz="4" w:space="0" w:color="auto"/>
              <w:bottom w:val="single" w:sz="4" w:space="0" w:color="auto"/>
              <w:right w:val="single" w:sz="4" w:space="0" w:color="auto"/>
            </w:tcBorders>
            <w:vAlign w:val="center"/>
          </w:tcPr>
          <w:p w14:paraId="6A5E20EB"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参加过的类似项目名称</w:t>
            </w:r>
          </w:p>
        </w:tc>
        <w:tc>
          <w:tcPr>
            <w:tcW w:w="1846" w:type="dxa"/>
            <w:tcBorders>
              <w:top w:val="single" w:sz="4" w:space="0" w:color="auto"/>
              <w:left w:val="single" w:sz="4" w:space="0" w:color="auto"/>
              <w:bottom w:val="single" w:sz="4" w:space="0" w:color="auto"/>
              <w:right w:val="single" w:sz="4" w:space="0" w:color="auto"/>
            </w:tcBorders>
            <w:vAlign w:val="center"/>
          </w:tcPr>
          <w:p w14:paraId="3821C91D"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工程概况说明</w:t>
            </w:r>
          </w:p>
        </w:tc>
        <w:tc>
          <w:tcPr>
            <w:tcW w:w="2131" w:type="dxa"/>
            <w:tcBorders>
              <w:top w:val="single" w:sz="4" w:space="0" w:color="auto"/>
              <w:left w:val="single" w:sz="4" w:space="0" w:color="auto"/>
              <w:bottom w:val="single" w:sz="4" w:space="0" w:color="auto"/>
              <w:right w:val="single" w:sz="4" w:space="0" w:color="auto"/>
            </w:tcBorders>
            <w:vAlign w:val="center"/>
          </w:tcPr>
          <w:p w14:paraId="032D2D0A"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发包人及联系电话</w:t>
            </w:r>
          </w:p>
        </w:tc>
      </w:tr>
      <w:tr w:rsidR="00D52001" w:rsidRPr="00A45053" w14:paraId="06B67373" w14:textId="77777777" w:rsidTr="00D52001">
        <w:trPr>
          <w:trHeight w:val="400"/>
        </w:trPr>
        <w:tc>
          <w:tcPr>
            <w:tcW w:w="1094" w:type="dxa"/>
            <w:tcBorders>
              <w:top w:val="single" w:sz="4" w:space="0" w:color="auto"/>
              <w:left w:val="single" w:sz="4" w:space="0" w:color="auto"/>
              <w:bottom w:val="single" w:sz="4" w:space="0" w:color="auto"/>
              <w:right w:val="single" w:sz="4" w:space="0" w:color="auto"/>
            </w:tcBorders>
            <w:vAlign w:val="center"/>
          </w:tcPr>
          <w:p w14:paraId="74E1D256"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2017年3月</w:t>
            </w:r>
          </w:p>
        </w:tc>
        <w:tc>
          <w:tcPr>
            <w:tcW w:w="3450" w:type="dxa"/>
            <w:gridSpan w:val="3"/>
            <w:tcBorders>
              <w:top w:val="single" w:sz="4" w:space="0" w:color="auto"/>
              <w:left w:val="single" w:sz="4" w:space="0" w:color="auto"/>
              <w:bottom w:val="single" w:sz="4" w:space="0" w:color="auto"/>
              <w:right w:val="single" w:sz="4" w:space="0" w:color="auto"/>
            </w:tcBorders>
            <w:vAlign w:val="center"/>
          </w:tcPr>
          <w:p w14:paraId="164F2B80"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汶上县国土</w:t>
            </w:r>
            <w:r w:rsidRPr="00A45053">
              <w:rPr>
                <w:rFonts w:ascii="宋体" w:eastAsia="宋体" w:hAnsi="宋体"/>
                <w:sz w:val="24"/>
                <w:szCs w:val="24"/>
              </w:rPr>
              <w:t>资源局科技管矿软件支撑系统</w:t>
            </w:r>
          </w:p>
        </w:tc>
        <w:tc>
          <w:tcPr>
            <w:tcW w:w="1846" w:type="dxa"/>
            <w:tcBorders>
              <w:top w:val="single" w:sz="4" w:space="0" w:color="auto"/>
              <w:left w:val="single" w:sz="4" w:space="0" w:color="auto"/>
              <w:bottom w:val="single" w:sz="4" w:space="0" w:color="auto"/>
              <w:right w:val="single" w:sz="4" w:space="0" w:color="auto"/>
            </w:tcBorders>
            <w:vAlign w:val="center"/>
          </w:tcPr>
          <w:p w14:paraId="76448385"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合同</w:t>
            </w:r>
            <w:r w:rsidRPr="00A45053">
              <w:rPr>
                <w:rFonts w:ascii="宋体" w:eastAsia="宋体" w:hAnsi="宋体"/>
                <w:sz w:val="24"/>
                <w:szCs w:val="24"/>
              </w:rPr>
              <w:t>金额:133.98</w:t>
            </w:r>
            <w:r w:rsidRPr="00A45053">
              <w:rPr>
                <w:rFonts w:ascii="宋体" w:eastAsia="宋体" w:hAnsi="宋体" w:hint="eastAsia"/>
                <w:sz w:val="24"/>
                <w:szCs w:val="24"/>
              </w:rPr>
              <w:t>万元</w:t>
            </w:r>
            <w:r w:rsidRPr="00A45053">
              <w:rPr>
                <w:rFonts w:ascii="宋体" w:eastAsia="宋体" w:hAnsi="宋体"/>
                <w:sz w:val="24"/>
                <w:szCs w:val="24"/>
              </w:rPr>
              <w:t xml:space="preserve"> </w:t>
            </w:r>
            <w:r w:rsidRPr="00A45053">
              <w:rPr>
                <w:rFonts w:ascii="宋体" w:eastAsia="宋体" w:hAnsi="宋体" w:hint="eastAsia"/>
                <w:sz w:val="24"/>
                <w:szCs w:val="24"/>
              </w:rPr>
              <w:t>建设</w:t>
            </w:r>
            <w:r w:rsidRPr="00A45053">
              <w:rPr>
                <w:rFonts w:ascii="宋体" w:eastAsia="宋体" w:hAnsi="宋体"/>
                <w:sz w:val="24"/>
                <w:szCs w:val="24"/>
              </w:rPr>
              <w:t>时间:2017</w:t>
            </w:r>
            <w:r w:rsidRPr="00A45053">
              <w:rPr>
                <w:rFonts w:ascii="宋体" w:eastAsia="宋体" w:hAnsi="宋体" w:hint="eastAsia"/>
                <w:sz w:val="24"/>
                <w:szCs w:val="24"/>
              </w:rPr>
              <w:t>年3月</w:t>
            </w:r>
            <w:r w:rsidRPr="00A45053">
              <w:rPr>
                <w:rFonts w:ascii="宋体" w:eastAsia="宋体" w:hAnsi="宋体"/>
                <w:sz w:val="24"/>
                <w:szCs w:val="24"/>
              </w:rPr>
              <w:t>-2017</w:t>
            </w:r>
            <w:r w:rsidRPr="00A45053">
              <w:rPr>
                <w:rFonts w:ascii="宋体" w:eastAsia="宋体" w:hAnsi="宋体" w:hint="eastAsia"/>
                <w:sz w:val="24"/>
                <w:szCs w:val="24"/>
              </w:rPr>
              <w:t>年12月</w:t>
            </w:r>
          </w:p>
        </w:tc>
        <w:tc>
          <w:tcPr>
            <w:tcW w:w="2131" w:type="dxa"/>
            <w:tcBorders>
              <w:top w:val="single" w:sz="4" w:space="0" w:color="auto"/>
              <w:left w:val="single" w:sz="4" w:space="0" w:color="auto"/>
              <w:bottom w:val="single" w:sz="4" w:space="0" w:color="auto"/>
              <w:right w:val="single" w:sz="4" w:space="0" w:color="auto"/>
            </w:tcBorders>
            <w:vAlign w:val="center"/>
          </w:tcPr>
          <w:p w14:paraId="3D768418"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李</w:t>
            </w:r>
            <w:r w:rsidRPr="00A45053">
              <w:rPr>
                <w:rFonts w:ascii="宋体" w:eastAsia="宋体" w:hAnsi="宋体"/>
                <w:sz w:val="24"/>
                <w:szCs w:val="24"/>
              </w:rPr>
              <w:t>玉池0537-7212057</w:t>
            </w:r>
          </w:p>
        </w:tc>
      </w:tr>
      <w:tr w:rsidR="00D52001" w:rsidRPr="00A45053" w14:paraId="3070DF60" w14:textId="77777777" w:rsidTr="00D52001">
        <w:trPr>
          <w:trHeight w:val="400"/>
        </w:trPr>
        <w:tc>
          <w:tcPr>
            <w:tcW w:w="1094" w:type="dxa"/>
            <w:tcBorders>
              <w:top w:val="single" w:sz="4" w:space="0" w:color="auto"/>
              <w:left w:val="single" w:sz="4" w:space="0" w:color="auto"/>
              <w:bottom w:val="single" w:sz="4" w:space="0" w:color="auto"/>
              <w:right w:val="single" w:sz="4" w:space="0" w:color="auto"/>
            </w:tcBorders>
            <w:vAlign w:val="center"/>
          </w:tcPr>
          <w:p w14:paraId="2077B761"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2017年2月</w:t>
            </w:r>
          </w:p>
        </w:tc>
        <w:tc>
          <w:tcPr>
            <w:tcW w:w="3450" w:type="dxa"/>
            <w:gridSpan w:val="3"/>
            <w:tcBorders>
              <w:top w:val="single" w:sz="4" w:space="0" w:color="auto"/>
              <w:left w:val="single" w:sz="4" w:space="0" w:color="auto"/>
              <w:bottom w:val="single" w:sz="4" w:space="0" w:color="auto"/>
              <w:right w:val="single" w:sz="4" w:space="0" w:color="auto"/>
            </w:tcBorders>
            <w:vAlign w:val="center"/>
          </w:tcPr>
          <w:p w14:paraId="2BC2CB59"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嘉祥县</w:t>
            </w:r>
            <w:r w:rsidRPr="00A45053">
              <w:rPr>
                <w:rFonts w:ascii="宋体" w:eastAsia="宋体" w:hAnsi="宋体"/>
                <w:sz w:val="24"/>
                <w:szCs w:val="24"/>
              </w:rPr>
              <w:t>国土资源局科技管矿</w:t>
            </w:r>
            <w:r w:rsidRPr="00A45053">
              <w:rPr>
                <w:rFonts w:ascii="宋体" w:eastAsia="宋体" w:hAnsi="宋体" w:hint="eastAsia"/>
                <w:sz w:val="24"/>
                <w:szCs w:val="24"/>
              </w:rPr>
              <w:t>系统</w:t>
            </w:r>
            <w:r w:rsidRPr="00A45053">
              <w:rPr>
                <w:rFonts w:ascii="宋体" w:eastAsia="宋体" w:hAnsi="宋体"/>
                <w:sz w:val="24"/>
                <w:szCs w:val="24"/>
              </w:rPr>
              <w:t>建设</w:t>
            </w:r>
          </w:p>
        </w:tc>
        <w:tc>
          <w:tcPr>
            <w:tcW w:w="1846" w:type="dxa"/>
            <w:tcBorders>
              <w:top w:val="single" w:sz="4" w:space="0" w:color="auto"/>
              <w:left w:val="single" w:sz="4" w:space="0" w:color="auto"/>
              <w:bottom w:val="single" w:sz="4" w:space="0" w:color="auto"/>
              <w:right w:val="single" w:sz="4" w:space="0" w:color="auto"/>
            </w:tcBorders>
            <w:vAlign w:val="center"/>
          </w:tcPr>
          <w:p w14:paraId="6AFFD744"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合同</w:t>
            </w:r>
            <w:r w:rsidRPr="00A45053">
              <w:rPr>
                <w:rFonts w:ascii="宋体" w:eastAsia="宋体" w:hAnsi="宋体"/>
                <w:sz w:val="24"/>
                <w:szCs w:val="24"/>
              </w:rPr>
              <w:t>金额: 119.47</w:t>
            </w:r>
            <w:r w:rsidRPr="00A45053">
              <w:rPr>
                <w:rFonts w:ascii="宋体" w:eastAsia="宋体" w:hAnsi="宋体" w:hint="eastAsia"/>
                <w:sz w:val="24"/>
                <w:szCs w:val="24"/>
              </w:rPr>
              <w:t>万元  建设</w:t>
            </w:r>
            <w:r w:rsidRPr="00A45053">
              <w:rPr>
                <w:rFonts w:ascii="宋体" w:eastAsia="宋体" w:hAnsi="宋体"/>
                <w:sz w:val="24"/>
                <w:szCs w:val="24"/>
              </w:rPr>
              <w:t>时间:</w:t>
            </w:r>
            <w:r w:rsidRPr="00A45053">
              <w:rPr>
                <w:rFonts w:ascii="宋体" w:eastAsia="宋体" w:hAnsi="宋体" w:hint="eastAsia"/>
                <w:sz w:val="24"/>
                <w:szCs w:val="24"/>
              </w:rPr>
              <w:t>2017年2月-2018年2月</w:t>
            </w:r>
          </w:p>
        </w:tc>
        <w:tc>
          <w:tcPr>
            <w:tcW w:w="2131" w:type="dxa"/>
            <w:tcBorders>
              <w:top w:val="single" w:sz="4" w:space="0" w:color="auto"/>
              <w:left w:val="single" w:sz="4" w:space="0" w:color="auto"/>
              <w:bottom w:val="single" w:sz="4" w:space="0" w:color="auto"/>
              <w:right w:val="single" w:sz="4" w:space="0" w:color="auto"/>
            </w:tcBorders>
            <w:vAlign w:val="center"/>
          </w:tcPr>
          <w:p w14:paraId="73F245E9"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张传英13053768695</w:t>
            </w:r>
          </w:p>
        </w:tc>
      </w:tr>
      <w:tr w:rsidR="00D52001" w:rsidRPr="00A45053" w14:paraId="60C8D39A" w14:textId="77777777" w:rsidTr="00D52001">
        <w:trPr>
          <w:trHeight w:val="599"/>
        </w:trPr>
        <w:tc>
          <w:tcPr>
            <w:tcW w:w="1094" w:type="dxa"/>
            <w:tcBorders>
              <w:top w:val="single" w:sz="4" w:space="0" w:color="auto"/>
              <w:left w:val="single" w:sz="4" w:space="0" w:color="auto"/>
              <w:bottom w:val="single" w:sz="4" w:space="0" w:color="auto"/>
              <w:right w:val="single" w:sz="4" w:space="0" w:color="auto"/>
            </w:tcBorders>
            <w:vAlign w:val="center"/>
          </w:tcPr>
          <w:p w14:paraId="753636B8"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2016年3月</w:t>
            </w:r>
          </w:p>
        </w:tc>
        <w:tc>
          <w:tcPr>
            <w:tcW w:w="3450" w:type="dxa"/>
            <w:gridSpan w:val="3"/>
            <w:tcBorders>
              <w:top w:val="single" w:sz="4" w:space="0" w:color="auto"/>
              <w:left w:val="single" w:sz="4" w:space="0" w:color="auto"/>
              <w:bottom w:val="single" w:sz="4" w:space="0" w:color="auto"/>
              <w:right w:val="single" w:sz="4" w:space="0" w:color="auto"/>
            </w:tcBorders>
            <w:vAlign w:val="center"/>
          </w:tcPr>
          <w:p w14:paraId="3BDE30AC" w14:textId="77777777" w:rsidR="00D52001" w:rsidRPr="00A45053" w:rsidRDefault="00D52001" w:rsidP="00A45053">
            <w:pPr>
              <w:spacing w:line="360" w:lineRule="auto"/>
              <w:jc w:val="center"/>
              <w:rPr>
                <w:rFonts w:ascii="宋体" w:eastAsia="宋体" w:hAnsi="宋体" w:cs="仿宋"/>
                <w:sz w:val="24"/>
                <w:szCs w:val="24"/>
              </w:rPr>
            </w:pPr>
            <w:r w:rsidRPr="00A45053">
              <w:rPr>
                <w:rFonts w:ascii="宋体" w:eastAsia="宋体" w:hAnsi="宋体" w:cs="仿宋" w:hint="eastAsia"/>
                <w:sz w:val="24"/>
                <w:szCs w:val="24"/>
              </w:rPr>
              <w:t>济宁市国土资源局科技管矿建设项目矿山远程监控系统建设</w:t>
            </w:r>
          </w:p>
        </w:tc>
        <w:tc>
          <w:tcPr>
            <w:tcW w:w="1846" w:type="dxa"/>
            <w:tcBorders>
              <w:top w:val="single" w:sz="4" w:space="0" w:color="auto"/>
              <w:left w:val="single" w:sz="4" w:space="0" w:color="auto"/>
              <w:bottom w:val="single" w:sz="4" w:space="0" w:color="auto"/>
              <w:right w:val="single" w:sz="4" w:space="0" w:color="auto"/>
            </w:tcBorders>
            <w:vAlign w:val="center"/>
          </w:tcPr>
          <w:p w14:paraId="55FE0BD4" w14:textId="77777777" w:rsidR="00D52001" w:rsidRPr="00A45053" w:rsidRDefault="00D52001" w:rsidP="00A45053">
            <w:pPr>
              <w:spacing w:line="360" w:lineRule="auto"/>
              <w:jc w:val="center"/>
              <w:rPr>
                <w:rFonts w:ascii="宋体" w:eastAsia="宋体" w:hAnsi="宋体" w:cs="仿宋"/>
                <w:sz w:val="24"/>
                <w:szCs w:val="24"/>
              </w:rPr>
            </w:pPr>
            <w:r w:rsidRPr="00A45053">
              <w:rPr>
                <w:rFonts w:ascii="宋体" w:eastAsia="宋体" w:hAnsi="宋体" w:cs="仿宋" w:hint="eastAsia"/>
                <w:sz w:val="24"/>
                <w:szCs w:val="24"/>
              </w:rPr>
              <w:t>合同金额80.</w:t>
            </w:r>
            <w:r w:rsidRPr="00A45053">
              <w:rPr>
                <w:rFonts w:ascii="宋体" w:eastAsia="宋体" w:hAnsi="宋体" w:cs="仿宋"/>
                <w:sz w:val="24"/>
                <w:szCs w:val="24"/>
              </w:rPr>
              <w:t>35</w:t>
            </w:r>
            <w:r w:rsidRPr="00A45053">
              <w:rPr>
                <w:rFonts w:ascii="宋体" w:eastAsia="宋体" w:hAnsi="宋体" w:cs="仿宋" w:hint="eastAsia"/>
                <w:sz w:val="24"/>
                <w:szCs w:val="24"/>
              </w:rPr>
              <w:t>万元，建设时间2015年12月—2016年</w:t>
            </w:r>
            <w:r w:rsidRPr="00A45053">
              <w:rPr>
                <w:rFonts w:ascii="宋体" w:eastAsia="宋体" w:hAnsi="宋体" w:cs="仿宋"/>
                <w:sz w:val="24"/>
                <w:szCs w:val="24"/>
              </w:rPr>
              <w:t>3</w:t>
            </w:r>
            <w:r w:rsidRPr="00A45053">
              <w:rPr>
                <w:rFonts w:ascii="宋体" w:eastAsia="宋体" w:hAnsi="宋体" w:cs="仿宋" w:hint="eastAsia"/>
                <w:sz w:val="24"/>
                <w:szCs w:val="24"/>
              </w:rPr>
              <w:t>月</w:t>
            </w:r>
          </w:p>
        </w:tc>
        <w:tc>
          <w:tcPr>
            <w:tcW w:w="2131" w:type="dxa"/>
            <w:tcBorders>
              <w:top w:val="single" w:sz="4" w:space="0" w:color="auto"/>
              <w:left w:val="single" w:sz="4" w:space="0" w:color="auto"/>
              <w:bottom w:val="single" w:sz="4" w:space="0" w:color="auto"/>
              <w:right w:val="single" w:sz="4" w:space="0" w:color="auto"/>
            </w:tcBorders>
            <w:vAlign w:val="center"/>
          </w:tcPr>
          <w:p w14:paraId="0E189996"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杨工：13964900301</w:t>
            </w:r>
          </w:p>
        </w:tc>
      </w:tr>
      <w:tr w:rsidR="00D52001" w:rsidRPr="00A45053" w14:paraId="2BAA5992" w14:textId="77777777" w:rsidTr="00D52001">
        <w:trPr>
          <w:trHeight w:val="599"/>
        </w:trPr>
        <w:tc>
          <w:tcPr>
            <w:tcW w:w="1094" w:type="dxa"/>
            <w:tcBorders>
              <w:top w:val="single" w:sz="4" w:space="0" w:color="auto"/>
              <w:left w:val="single" w:sz="4" w:space="0" w:color="auto"/>
              <w:bottom w:val="single" w:sz="4" w:space="0" w:color="auto"/>
              <w:right w:val="single" w:sz="4" w:space="0" w:color="auto"/>
            </w:tcBorders>
            <w:vAlign w:val="center"/>
          </w:tcPr>
          <w:p w14:paraId="136A990F"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2016年12月</w:t>
            </w:r>
          </w:p>
        </w:tc>
        <w:tc>
          <w:tcPr>
            <w:tcW w:w="3450" w:type="dxa"/>
            <w:gridSpan w:val="3"/>
            <w:tcBorders>
              <w:top w:val="single" w:sz="4" w:space="0" w:color="auto"/>
              <w:left w:val="single" w:sz="4" w:space="0" w:color="auto"/>
              <w:bottom w:val="single" w:sz="4" w:space="0" w:color="auto"/>
              <w:right w:val="single" w:sz="4" w:space="0" w:color="auto"/>
            </w:tcBorders>
            <w:vAlign w:val="center"/>
          </w:tcPr>
          <w:p w14:paraId="7B7E8D51" w14:textId="77777777" w:rsidR="00D52001" w:rsidRPr="00A45053" w:rsidRDefault="00D52001" w:rsidP="00A45053">
            <w:pPr>
              <w:spacing w:line="360" w:lineRule="auto"/>
              <w:jc w:val="center"/>
              <w:rPr>
                <w:rFonts w:ascii="宋体" w:eastAsia="宋体" w:hAnsi="宋体" w:cs="仿宋"/>
                <w:sz w:val="24"/>
                <w:szCs w:val="24"/>
              </w:rPr>
            </w:pPr>
            <w:r w:rsidRPr="00A45053">
              <w:rPr>
                <w:rFonts w:ascii="宋体" w:eastAsia="宋体" w:hAnsi="宋体" w:cs="仿宋" w:hint="eastAsia"/>
                <w:sz w:val="24"/>
                <w:szCs w:val="24"/>
              </w:rPr>
              <w:t>邹城市国土资源局科技管矿建设</w:t>
            </w:r>
          </w:p>
        </w:tc>
        <w:tc>
          <w:tcPr>
            <w:tcW w:w="1846" w:type="dxa"/>
            <w:tcBorders>
              <w:top w:val="single" w:sz="4" w:space="0" w:color="auto"/>
              <w:left w:val="single" w:sz="4" w:space="0" w:color="auto"/>
              <w:bottom w:val="single" w:sz="4" w:space="0" w:color="auto"/>
              <w:right w:val="single" w:sz="4" w:space="0" w:color="auto"/>
            </w:tcBorders>
            <w:vAlign w:val="center"/>
          </w:tcPr>
          <w:p w14:paraId="41005775" w14:textId="77777777" w:rsidR="00D52001" w:rsidRPr="00A45053" w:rsidRDefault="00D52001" w:rsidP="00A45053">
            <w:pPr>
              <w:spacing w:line="360" w:lineRule="auto"/>
              <w:jc w:val="center"/>
              <w:rPr>
                <w:rFonts w:ascii="宋体" w:eastAsia="宋体" w:hAnsi="宋体" w:cs="仿宋"/>
                <w:sz w:val="24"/>
                <w:szCs w:val="24"/>
              </w:rPr>
            </w:pPr>
            <w:r w:rsidRPr="00A45053">
              <w:rPr>
                <w:rFonts w:ascii="宋体" w:eastAsia="宋体" w:hAnsi="宋体" w:cs="仿宋" w:hint="eastAsia"/>
                <w:sz w:val="24"/>
                <w:szCs w:val="24"/>
              </w:rPr>
              <w:t>合同金额：125.</w:t>
            </w:r>
            <w:r w:rsidRPr="00A45053">
              <w:rPr>
                <w:rFonts w:ascii="宋体" w:eastAsia="宋体" w:hAnsi="宋体" w:cs="仿宋"/>
                <w:sz w:val="24"/>
                <w:szCs w:val="24"/>
              </w:rPr>
              <w:t>66</w:t>
            </w:r>
            <w:r w:rsidRPr="00A45053">
              <w:rPr>
                <w:rFonts w:ascii="宋体" w:eastAsia="宋体" w:hAnsi="宋体" w:cs="仿宋" w:hint="eastAsia"/>
                <w:sz w:val="24"/>
                <w:szCs w:val="24"/>
              </w:rPr>
              <w:t>万元，建设时间2016年</w:t>
            </w:r>
            <w:r w:rsidRPr="00A45053">
              <w:rPr>
                <w:rFonts w:ascii="宋体" w:eastAsia="宋体" w:hAnsi="宋体" w:cs="仿宋"/>
                <w:sz w:val="24"/>
                <w:szCs w:val="24"/>
              </w:rPr>
              <w:t>12</w:t>
            </w:r>
            <w:r w:rsidRPr="00A45053">
              <w:rPr>
                <w:rFonts w:ascii="宋体" w:eastAsia="宋体" w:hAnsi="宋体" w:cs="仿宋" w:hint="eastAsia"/>
                <w:sz w:val="24"/>
                <w:szCs w:val="24"/>
              </w:rPr>
              <w:t>月—2017年12月</w:t>
            </w:r>
          </w:p>
        </w:tc>
        <w:tc>
          <w:tcPr>
            <w:tcW w:w="2131" w:type="dxa"/>
            <w:tcBorders>
              <w:top w:val="single" w:sz="4" w:space="0" w:color="auto"/>
              <w:left w:val="single" w:sz="4" w:space="0" w:color="auto"/>
              <w:bottom w:val="single" w:sz="4" w:space="0" w:color="auto"/>
              <w:right w:val="single" w:sz="4" w:space="0" w:color="auto"/>
            </w:tcBorders>
            <w:vAlign w:val="center"/>
          </w:tcPr>
          <w:p w14:paraId="4528073C"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赵虎：0537-5344489</w:t>
            </w:r>
          </w:p>
        </w:tc>
      </w:tr>
      <w:tr w:rsidR="00D52001" w:rsidRPr="00A45053" w14:paraId="1FFD5A3B" w14:textId="77777777" w:rsidTr="00D52001">
        <w:trPr>
          <w:trHeight w:val="599"/>
        </w:trPr>
        <w:tc>
          <w:tcPr>
            <w:tcW w:w="1094" w:type="dxa"/>
            <w:tcBorders>
              <w:top w:val="single" w:sz="4" w:space="0" w:color="auto"/>
              <w:left w:val="single" w:sz="4" w:space="0" w:color="auto"/>
              <w:bottom w:val="single" w:sz="4" w:space="0" w:color="auto"/>
              <w:right w:val="single" w:sz="4" w:space="0" w:color="auto"/>
            </w:tcBorders>
            <w:vAlign w:val="center"/>
          </w:tcPr>
          <w:p w14:paraId="413B0889"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2015年6月</w:t>
            </w:r>
          </w:p>
        </w:tc>
        <w:tc>
          <w:tcPr>
            <w:tcW w:w="3450" w:type="dxa"/>
            <w:gridSpan w:val="3"/>
            <w:tcBorders>
              <w:top w:val="single" w:sz="4" w:space="0" w:color="auto"/>
              <w:left w:val="single" w:sz="4" w:space="0" w:color="auto"/>
              <w:bottom w:val="single" w:sz="4" w:space="0" w:color="auto"/>
              <w:right w:val="single" w:sz="4" w:space="0" w:color="auto"/>
            </w:tcBorders>
            <w:vAlign w:val="center"/>
          </w:tcPr>
          <w:p w14:paraId="10C34916" w14:textId="77777777" w:rsidR="00D52001" w:rsidRPr="00A45053" w:rsidRDefault="00D52001" w:rsidP="00A45053">
            <w:pPr>
              <w:spacing w:line="360" w:lineRule="auto"/>
              <w:jc w:val="center"/>
              <w:rPr>
                <w:rFonts w:ascii="宋体" w:eastAsia="宋体" w:hAnsi="宋体" w:cs="仿宋"/>
                <w:sz w:val="24"/>
                <w:szCs w:val="24"/>
              </w:rPr>
            </w:pPr>
            <w:r w:rsidRPr="00A45053">
              <w:rPr>
                <w:rFonts w:ascii="宋体" w:eastAsia="宋体" w:hAnsi="宋体" w:cs="仿宋" w:hint="eastAsia"/>
                <w:sz w:val="24"/>
                <w:szCs w:val="24"/>
              </w:rPr>
              <w:t>济南市国土资源局历城分局视频会商、科技管矿、无纸化办公系统以及国土资源一点通管</w:t>
            </w:r>
            <w:r w:rsidRPr="00A45053">
              <w:rPr>
                <w:rFonts w:ascii="宋体" w:eastAsia="宋体" w:hAnsi="宋体" w:cs="仿宋" w:hint="eastAsia"/>
                <w:sz w:val="24"/>
                <w:szCs w:val="24"/>
              </w:rPr>
              <w:lastRenderedPageBreak/>
              <w:t>理系统建设二期开发项目</w:t>
            </w:r>
          </w:p>
        </w:tc>
        <w:tc>
          <w:tcPr>
            <w:tcW w:w="1846" w:type="dxa"/>
            <w:tcBorders>
              <w:top w:val="single" w:sz="4" w:space="0" w:color="auto"/>
              <w:left w:val="single" w:sz="4" w:space="0" w:color="auto"/>
              <w:bottom w:val="single" w:sz="4" w:space="0" w:color="auto"/>
              <w:right w:val="single" w:sz="4" w:space="0" w:color="auto"/>
            </w:tcBorders>
            <w:vAlign w:val="center"/>
          </w:tcPr>
          <w:p w14:paraId="2ED79840" w14:textId="77777777" w:rsidR="00D52001" w:rsidRPr="00A45053" w:rsidRDefault="00D52001" w:rsidP="00A45053">
            <w:pPr>
              <w:pStyle w:val="ad"/>
              <w:spacing w:line="360" w:lineRule="auto"/>
              <w:jc w:val="center"/>
              <w:rPr>
                <w:rFonts w:cs="仿宋"/>
                <w:kern w:val="2"/>
              </w:rPr>
            </w:pPr>
            <w:r w:rsidRPr="00A45053">
              <w:rPr>
                <w:rFonts w:cs="仿宋" w:hint="eastAsia"/>
                <w:kern w:val="2"/>
              </w:rPr>
              <w:lastRenderedPageBreak/>
              <w:t>合同金额：378万元，建设时</w:t>
            </w:r>
            <w:r w:rsidRPr="00A45053">
              <w:rPr>
                <w:rFonts w:cs="仿宋" w:hint="eastAsia"/>
                <w:kern w:val="2"/>
              </w:rPr>
              <w:lastRenderedPageBreak/>
              <w:t>间2015年</w:t>
            </w:r>
            <w:r w:rsidRPr="00A45053">
              <w:rPr>
                <w:rFonts w:cs="仿宋"/>
                <w:kern w:val="2"/>
              </w:rPr>
              <w:t>6</w:t>
            </w:r>
            <w:r w:rsidRPr="00A45053">
              <w:rPr>
                <w:rFonts w:cs="仿宋" w:hint="eastAsia"/>
                <w:kern w:val="2"/>
              </w:rPr>
              <w:t>月-</w:t>
            </w:r>
            <w:r w:rsidRPr="00A45053">
              <w:rPr>
                <w:rFonts w:cs="仿宋"/>
                <w:kern w:val="2"/>
              </w:rPr>
              <w:t>2015</w:t>
            </w:r>
            <w:r w:rsidRPr="00A45053">
              <w:rPr>
                <w:rFonts w:cs="仿宋" w:hint="eastAsia"/>
                <w:kern w:val="2"/>
              </w:rPr>
              <w:t>年</w:t>
            </w:r>
            <w:r w:rsidRPr="00A45053">
              <w:rPr>
                <w:rFonts w:cs="仿宋"/>
                <w:kern w:val="2"/>
              </w:rPr>
              <w:t>9</w:t>
            </w:r>
            <w:r w:rsidRPr="00A45053">
              <w:rPr>
                <w:rFonts w:cs="仿宋" w:hint="eastAsia"/>
                <w:kern w:val="2"/>
              </w:rPr>
              <w:t>月</w:t>
            </w:r>
          </w:p>
        </w:tc>
        <w:tc>
          <w:tcPr>
            <w:tcW w:w="2131" w:type="dxa"/>
            <w:tcBorders>
              <w:top w:val="single" w:sz="4" w:space="0" w:color="auto"/>
              <w:left w:val="single" w:sz="4" w:space="0" w:color="auto"/>
              <w:bottom w:val="single" w:sz="4" w:space="0" w:color="auto"/>
              <w:right w:val="single" w:sz="4" w:space="0" w:color="auto"/>
            </w:tcBorders>
            <w:vAlign w:val="center"/>
          </w:tcPr>
          <w:p w14:paraId="1FF89F20"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lastRenderedPageBreak/>
              <w:t>夏伊：</w:t>
            </w:r>
            <w:r w:rsidRPr="00A45053">
              <w:rPr>
                <w:rFonts w:ascii="宋体" w:eastAsia="宋体" w:hAnsi="宋体"/>
                <w:sz w:val="24"/>
                <w:szCs w:val="24"/>
              </w:rPr>
              <w:t>0531-88161191</w:t>
            </w:r>
          </w:p>
        </w:tc>
      </w:tr>
    </w:tbl>
    <w:p w14:paraId="557B4779" w14:textId="77777777" w:rsidR="00D52001" w:rsidRPr="00A45053" w:rsidRDefault="00D52001" w:rsidP="00A45053">
      <w:pPr>
        <w:spacing w:line="360" w:lineRule="auto"/>
        <w:jc w:val="center"/>
        <w:rPr>
          <w:sz w:val="24"/>
          <w:szCs w:val="24"/>
        </w:rPr>
      </w:pPr>
      <w:r w:rsidRPr="00A45053">
        <w:rPr>
          <w:rFonts w:hint="eastAsia"/>
          <w:noProof/>
          <w:sz w:val="24"/>
          <w:szCs w:val="24"/>
        </w:rPr>
        <w:drawing>
          <wp:inline distT="0" distB="0" distL="0" distR="0" wp14:anchorId="272BE1E1" wp14:editId="59854CB4">
            <wp:extent cx="4813300" cy="3252470"/>
            <wp:effectExtent l="0" t="0" r="6350" b="5080"/>
            <wp:docPr id="7" name="图片 7" descr="2盛有锡毕业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盛有锡毕业证"/>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13300" cy="3252470"/>
                    </a:xfrm>
                    <a:prstGeom prst="rect">
                      <a:avLst/>
                    </a:prstGeom>
                    <a:noFill/>
                    <a:ln>
                      <a:noFill/>
                    </a:ln>
                  </pic:spPr>
                </pic:pic>
              </a:graphicData>
            </a:graphic>
          </wp:inline>
        </w:drawing>
      </w:r>
    </w:p>
    <w:p w14:paraId="7571D614" w14:textId="77777777" w:rsidR="00D52001" w:rsidRPr="00A45053" w:rsidRDefault="00D52001" w:rsidP="00A45053">
      <w:pPr>
        <w:spacing w:line="360" w:lineRule="auto"/>
        <w:jc w:val="center"/>
        <w:rPr>
          <w:sz w:val="24"/>
          <w:szCs w:val="24"/>
        </w:rPr>
      </w:pPr>
    </w:p>
    <w:p w14:paraId="2B2EB766" w14:textId="77777777" w:rsidR="00D52001" w:rsidRPr="00A45053" w:rsidRDefault="00D52001" w:rsidP="00A45053">
      <w:pPr>
        <w:spacing w:line="360" w:lineRule="auto"/>
        <w:jc w:val="center"/>
        <w:rPr>
          <w:sz w:val="24"/>
          <w:szCs w:val="24"/>
        </w:rPr>
      </w:pPr>
    </w:p>
    <w:p w14:paraId="3A3EA0E4" w14:textId="77777777" w:rsidR="00D52001" w:rsidRPr="00A45053" w:rsidRDefault="00D52001" w:rsidP="00A45053">
      <w:pPr>
        <w:spacing w:line="360" w:lineRule="auto"/>
        <w:jc w:val="center"/>
        <w:rPr>
          <w:sz w:val="24"/>
          <w:szCs w:val="24"/>
        </w:rPr>
      </w:pPr>
    </w:p>
    <w:p w14:paraId="0FAF26B2" w14:textId="77777777" w:rsidR="00D52001" w:rsidRPr="00A45053" w:rsidRDefault="00D52001" w:rsidP="00A45053">
      <w:pPr>
        <w:spacing w:line="360" w:lineRule="auto"/>
        <w:jc w:val="center"/>
        <w:rPr>
          <w:sz w:val="24"/>
          <w:szCs w:val="24"/>
        </w:rPr>
      </w:pPr>
      <w:r w:rsidRPr="00A45053">
        <w:rPr>
          <w:rFonts w:hint="eastAsia"/>
          <w:noProof/>
          <w:sz w:val="24"/>
          <w:szCs w:val="24"/>
        </w:rPr>
        <w:drawing>
          <wp:inline distT="0" distB="0" distL="0" distR="0" wp14:anchorId="69DC78AB" wp14:editId="4A0E2BCF">
            <wp:extent cx="4459605" cy="3079750"/>
            <wp:effectExtent l="0" t="0" r="0" b="6350"/>
            <wp:docPr id="6" name="图片 6" descr="盛有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盛有溪"/>
                    <pic:cNvPicPr>
                      <a:picLocks noChangeAspect="1" noChangeArrowheads="1"/>
                    </pic:cNvPicPr>
                  </pic:nvPicPr>
                  <pic:blipFill>
                    <a:blip r:embed="rId91">
                      <a:extLst>
                        <a:ext uri="{28A0092B-C50C-407E-A947-70E740481C1C}">
                          <a14:useLocalDpi xmlns:a14="http://schemas.microsoft.com/office/drawing/2010/main" val="0"/>
                        </a:ext>
                      </a:extLst>
                    </a:blip>
                    <a:srcRect r="1224" b="49071"/>
                    <a:stretch>
                      <a:fillRect/>
                    </a:stretch>
                  </pic:blipFill>
                  <pic:spPr bwMode="auto">
                    <a:xfrm>
                      <a:off x="0" y="0"/>
                      <a:ext cx="4459605" cy="3079750"/>
                    </a:xfrm>
                    <a:prstGeom prst="rect">
                      <a:avLst/>
                    </a:prstGeom>
                    <a:noFill/>
                    <a:ln>
                      <a:noFill/>
                    </a:ln>
                  </pic:spPr>
                </pic:pic>
              </a:graphicData>
            </a:graphic>
          </wp:inline>
        </w:drawing>
      </w:r>
    </w:p>
    <w:p w14:paraId="4D6C224D" w14:textId="77777777" w:rsidR="00D52001" w:rsidRPr="00A45053" w:rsidRDefault="00D52001" w:rsidP="00A45053">
      <w:pPr>
        <w:spacing w:line="360" w:lineRule="auto"/>
        <w:jc w:val="center"/>
        <w:rPr>
          <w:sz w:val="24"/>
          <w:szCs w:val="24"/>
        </w:rPr>
      </w:pPr>
      <w:r w:rsidRPr="00A45053">
        <w:rPr>
          <w:noProof/>
          <w:sz w:val="24"/>
          <w:szCs w:val="24"/>
        </w:rPr>
        <w:lastRenderedPageBreak/>
        <w:drawing>
          <wp:inline distT="0" distB="0" distL="0" distR="0" wp14:anchorId="1CB38F6D" wp14:editId="2F91F94D">
            <wp:extent cx="3813175" cy="6495415"/>
            <wp:effectExtent l="0" t="0" r="0" b="635"/>
            <wp:docPr id="5" name="图片 5" descr="盛有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盛有锡"/>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3175" cy="6495415"/>
                    </a:xfrm>
                    <a:prstGeom prst="rect">
                      <a:avLst/>
                    </a:prstGeom>
                    <a:noFill/>
                    <a:ln>
                      <a:noFill/>
                    </a:ln>
                  </pic:spPr>
                </pic:pic>
              </a:graphicData>
            </a:graphic>
          </wp:inline>
        </w:drawing>
      </w:r>
    </w:p>
    <w:p w14:paraId="486CC12F" w14:textId="77777777" w:rsidR="00D52001" w:rsidRPr="00A45053" w:rsidRDefault="00D52001" w:rsidP="00A45053">
      <w:pPr>
        <w:spacing w:line="360" w:lineRule="auto"/>
        <w:rPr>
          <w:sz w:val="24"/>
          <w:szCs w:val="24"/>
        </w:rPr>
      </w:pPr>
      <w:r w:rsidRPr="00A45053">
        <w:rPr>
          <w:sz w:val="24"/>
          <w:szCs w:val="24"/>
        </w:rPr>
        <w:br w:type="page"/>
      </w:r>
    </w:p>
    <w:tbl>
      <w:tblPr>
        <w:tblW w:w="8652" w:type="dxa"/>
        <w:jc w:val="center"/>
        <w:tblBorders>
          <w:top w:val="single" w:sz="4" w:space="0" w:color="000000"/>
          <w:left w:val="single" w:sz="4" w:space="0" w:color="000000"/>
          <w:bottom w:val="single" w:sz="4" w:space="0" w:color="000000"/>
          <w:right w:val="single" w:sz="4" w:space="0" w:color="000000"/>
        </w:tblBorders>
        <w:tblLayout w:type="fixed"/>
        <w:tblLook w:val="0000" w:firstRow="0" w:lastRow="0" w:firstColumn="0" w:lastColumn="0" w:noHBand="0" w:noVBand="0"/>
      </w:tblPr>
      <w:tblGrid>
        <w:gridCol w:w="1094"/>
        <w:gridCol w:w="1169"/>
        <w:gridCol w:w="1276"/>
        <w:gridCol w:w="1419"/>
        <w:gridCol w:w="1558"/>
        <w:gridCol w:w="1134"/>
        <w:gridCol w:w="1002"/>
      </w:tblGrid>
      <w:tr w:rsidR="00D52001" w:rsidRPr="00A45053" w14:paraId="43305502" w14:textId="77777777" w:rsidTr="001C7053">
        <w:trPr>
          <w:trHeight w:val="121"/>
          <w:jc w:val="center"/>
        </w:trPr>
        <w:tc>
          <w:tcPr>
            <w:tcW w:w="2263" w:type="dxa"/>
            <w:gridSpan w:val="2"/>
            <w:tcBorders>
              <w:top w:val="single" w:sz="4" w:space="0" w:color="000000"/>
              <w:left w:val="single" w:sz="4" w:space="0" w:color="000000"/>
              <w:bottom w:val="single" w:sz="4" w:space="0" w:color="000000"/>
              <w:right w:val="single" w:sz="4" w:space="0" w:color="000000"/>
            </w:tcBorders>
            <w:vAlign w:val="center"/>
          </w:tcPr>
          <w:p w14:paraId="0F3C006B" w14:textId="77777777" w:rsidR="00D52001" w:rsidRPr="00A45053" w:rsidRDefault="00D52001" w:rsidP="00A45053">
            <w:pPr>
              <w:spacing w:line="360" w:lineRule="auto"/>
              <w:jc w:val="center"/>
              <w:rPr>
                <w:rFonts w:ascii="宋体" w:eastAsia="宋体" w:hAnsi="宋体" w:cs="宋体"/>
                <w:sz w:val="24"/>
                <w:szCs w:val="24"/>
              </w:rPr>
            </w:pPr>
            <w:r w:rsidRPr="00A45053">
              <w:rPr>
                <w:rFonts w:ascii="宋体" w:eastAsia="宋体" w:hAnsi="宋体" w:cs="宋体" w:hint="eastAsia"/>
                <w:sz w:val="24"/>
                <w:szCs w:val="24"/>
              </w:rPr>
              <w:lastRenderedPageBreak/>
              <w:t>姓  名</w:t>
            </w:r>
          </w:p>
        </w:tc>
        <w:tc>
          <w:tcPr>
            <w:tcW w:w="1276" w:type="dxa"/>
            <w:tcBorders>
              <w:top w:val="single" w:sz="4" w:space="0" w:color="000000"/>
              <w:left w:val="single" w:sz="4" w:space="0" w:color="000000"/>
              <w:bottom w:val="single" w:sz="4" w:space="0" w:color="000000"/>
              <w:right w:val="single" w:sz="4" w:space="0" w:color="000000"/>
            </w:tcBorders>
            <w:vAlign w:val="center"/>
          </w:tcPr>
          <w:p w14:paraId="0BE8C245" w14:textId="77777777" w:rsidR="00D52001" w:rsidRPr="00A45053" w:rsidRDefault="00D52001" w:rsidP="00A45053">
            <w:pPr>
              <w:spacing w:line="360" w:lineRule="auto"/>
              <w:jc w:val="center"/>
              <w:rPr>
                <w:rFonts w:ascii="宋体" w:eastAsia="宋体" w:hAnsi="宋体" w:cs="宋体"/>
                <w:sz w:val="24"/>
                <w:szCs w:val="24"/>
              </w:rPr>
            </w:pPr>
            <w:r w:rsidRPr="00A45053">
              <w:rPr>
                <w:rFonts w:ascii="宋体" w:eastAsia="宋体" w:hAnsi="宋体" w:cs="宋体" w:hint="eastAsia"/>
                <w:sz w:val="24"/>
                <w:szCs w:val="24"/>
              </w:rPr>
              <w:t>王振飞</w:t>
            </w:r>
          </w:p>
        </w:tc>
        <w:tc>
          <w:tcPr>
            <w:tcW w:w="1419" w:type="dxa"/>
            <w:tcBorders>
              <w:top w:val="single" w:sz="4" w:space="0" w:color="000000"/>
              <w:left w:val="single" w:sz="4" w:space="0" w:color="000000"/>
              <w:bottom w:val="single" w:sz="4" w:space="0" w:color="000000"/>
              <w:right w:val="single" w:sz="4" w:space="0" w:color="000000"/>
            </w:tcBorders>
            <w:vAlign w:val="center"/>
          </w:tcPr>
          <w:p w14:paraId="7B7189C9" w14:textId="77777777" w:rsidR="00D52001" w:rsidRPr="00A45053" w:rsidRDefault="00D52001" w:rsidP="00A45053">
            <w:pPr>
              <w:spacing w:line="360" w:lineRule="auto"/>
              <w:jc w:val="center"/>
              <w:rPr>
                <w:rFonts w:ascii="宋体" w:eastAsia="宋体" w:hAnsi="宋体" w:cs="宋体"/>
                <w:sz w:val="24"/>
                <w:szCs w:val="24"/>
              </w:rPr>
            </w:pPr>
            <w:r w:rsidRPr="00A45053">
              <w:rPr>
                <w:rFonts w:ascii="宋体" w:eastAsia="宋体" w:hAnsi="宋体" w:cs="宋体" w:hint="eastAsia"/>
                <w:sz w:val="24"/>
                <w:szCs w:val="24"/>
              </w:rPr>
              <w:t>年  龄</w:t>
            </w:r>
          </w:p>
        </w:tc>
        <w:tc>
          <w:tcPr>
            <w:tcW w:w="1558" w:type="dxa"/>
            <w:tcBorders>
              <w:top w:val="single" w:sz="4" w:space="0" w:color="000000"/>
              <w:left w:val="single" w:sz="4" w:space="0" w:color="000000"/>
              <w:bottom w:val="single" w:sz="4" w:space="0" w:color="000000"/>
              <w:right w:val="single" w:sz="4" w:space="0" w:color="000000"/>
            </w:tcBorders>
            <w:vAlign w:val="center"/>
          </w:tcPr>
          <w:p w14:paraId="4DBFD11D" w14:textId="77777777" w:rsidR="00D52001" w:rsidRPr="00A45053" w:rsidRDefault="00D52001" w:rsidP="00A45053">
            <w:pPr>
              <w:spacing w:line="360" w:lineRule="auto"/>
              <w:jc w:val="center"/>
              <w:rPr>
                <w:rFonts w:ascii="宋体" w:eastAsia="宋体" w:hAnsi="宋体" w:cs="宋体"/>
                <w:sz w:val="24"/>
                <w:szCs w:val="24"/>
              </w:rPr>
            </w:pPr>
            <w:r w:rsidRPr="00A45053">
              <w:rPr>
                <w:rFonts w:ascii="宋体" w:eastAsia="宋体" w:hAnsi="宋体" w:cs="宋体" w:hint="eastAsia"/>
                <w:sz w:val="24"/>
                <w:szCs w:val="24"/>
              </w:rPr>
              <w:t>40</w:t>
            </w:r>
          </w:p>
        </w:tc>
        <w:tc>
          <w:tcPr>
            <w:tcW w:w="1134" w:type="dxa"/>
            <w:tcBorders>
              <w:top w:val="single" w:sz="4" w:space="0" w:color="000000"/>
              <w:left w:val="single" w:sz="4" w:space="0" w:color="000000"/>
              <w:bottom w:val="single" w:sz="4" w:space="0" w:color="000000"/>
              <w:right w:val="single" w:sz="4" w:space="0" w:color="000000"/>
            </w:tcBorders>
            <w:vAlign w:val="center"/>
          </w:tcPr>
          <w:p w14:paraId="52C6315B" w14:textId="77777777" w:rsidR="00D52001" w:rsidRPr="00A45053" w:rsidRDefault="00D52001" w:rsidP="00A45053">
            <w:pPr>
              <w:spacing w:line="360" w:lineRule="auto"/>
              <w:jc w:val="center"/>
              <w:rPr>
                <w:rFonts w:ascii="宋体" w:eastAsia="宋体" w:hAnsi="宋体" w:cs="宋体"/>
                <w:sz w:val="24"/>
                <w:szCs w:val="24"/>
              </w:rPr>
            </w:pPr>
            <w:r w:rsidRPr="00A45053">
              <w:rPr>
                <w:rFonts w:ascii="宋体" w:eastAsia="宋体" w:hAnsi="宋体" w:cs="宋体" w:hint="eastAsia"/>
                <w:sz w:val="24"/>
                <w:szCs w:val="24"/>
              </w:rPr>
              <w:t>学历</w:t>
            </w:r>
          </w:p>
        </w:tc>
        <w:tc>
          <w:tcPr>
            <w:tcW w:w="1002" w:type="dxa"/>
            <w:tcBorders>
              <w:top w:val="single" w:sz="4" w:space="0" w:color="000000"/>
              <w:left w:val="single" w:sz="4" w:space="0" w:color="000000"/>
              <w:bottom w:val="single" w:sz="4" w:space="0" w:color="000000"/>
              <w:right w:val="single" w:sz="4" w:space="0" w:color="000000"/>
            </w:tcBorders>
            <w:vAlign w:val="center"/>
          </w:tcPr>
          <w:p w14:paraId="18605883" w14:textId="77777777" w:rsidR="00D52001" w:rsidRPr="00A45053" w:rsidRDefault="00D52001" w:rsidP="00A45053">
            <w:pPr>
              <w:spacing w:line="360" w:lineRule="auto"/>
              <w:jc w:val="center"/>
              <w:rPr>
                <w:rFonts w:ascii="宋体" w:eastAsia="宋体" w:hAnsi="宋体" w:cs="宋体"/>
                <w:sz w:val="24"/>
                <w:szCs w:val="24"/>
              </w:rPr>
            </w:pPr>
            <w:r w:rsidRPr="00A45053">
              <w:rPr>
                <w:rFonts w:ascii="宋体" w:eastAsia="宋体" w:hAnsi="宋体" w:cs="宋体" w:hint="eastAsia"/>
                <w:sz w:val="24"/>
                <w:szCs w:val="24"/>
              </w:rPr>
              <w:t>本科</w:t>
            </w:r>
          </w:p>
        </w:tc>
      </w:tr>
      <w:tr w:rsidR="001C7053" w:rsidRPr="00A45053" w14:paraId="1AAC58A7" w14:textId="77777777" w:rsidTr="001C7053">
        <w:trPr>
          <w:trHeight w:val="121"/>
          <w:jc w:val="center"/>
        </w:trPr>
        <w:tc>
          <w:tcPr>
            <w:tcW w:w="2263" w:type="dxa"/>
            <w:gridSpan w:val="2"/>
            <w:tcBorders>
              <w:top w:val="single" w:sz="4" w:space="0" w:color="000000"/>
              <w:left w:val="single" w:sz="4" w:space="0" w:color="000000"/>
              <w:bottom w:val="single" w:sz="4" w:space="0" w:color="000000"/>
              <w:right w:val="single" w:sz="4" w:space="0" w:color="000000"/>
            </w:tcBorders>
            <w:vAlign w:val="center"/>
          </w:tcPr>
          <w:p w14:paraId="303A0924" w14:textId="77777777" w:rsidR="001C7053" w:rsidRPr="00A45053" w:rsidRDefault="001C7053" w:rsidP="00A45053">
            <w:pPr>
              <w:spacing w:line="360" w:lineRule="auto"/>
              <w:jc w:val="center"/>
              <w:rPr>
                <w:rFonts w:ascii="宋体" w:eastAsia="宋体" w:hAnsi="宋体" w:cs="宋体"/>
                <w:sz w:val="24"/>
                <w:szCs w:val="24"/>
              </w:rPr>
            </w:pPr>
            <w:r w:rsidRPr="00A45053">
              <w:rPr>
                <w:rFonts w:ascii="宋体" w:eastAsia="宋体" w:hAnsi="宋体" w:cs="宋体" w:hint="eastAsia"/>
                <w:sz w:val="24"/>
                <w:szCs w:val="24"/>
              </w:rPr>
              <w:t>职  称</w:t>
            </w:r>
          </w:p>
        </w:tc>
        <w:tc>
          <w:tcPr>
            <w:tcW w:w="1276" w:type="dxa"/>
            <w:tcBorders>
              <w:top w:val="single" w:sz="4" w:space="0" w:color="000000"/>
              <w:left w:val="single" w:sz="4" w:space="0" w:color="000000"/>
              <w:bottom w:val="single" w:sz="4" w:space="0" w:color="000000"/>
              <w:right w:val="single" w:sz="4" w:space="0" w:color="000000"/>
            </w:tcBorders>
            <w:vAlign w:val="center"/>
          </w:tcPr>
          <w:p w14:paraId="3D7D74A2" w14:textId="77777777" w:rsidR="001C7053" w:rsidRPr="00A45053" w:rsidRDefault="001C7053" w:rsidP="00A45053">
            <w:pPr>
              <w:spacing w:line="360" w:lineRule="auto"/>
              <w:jc w:val="center"/>
              <w:rPr>
                <w:rFonts w:ascii="宋体" w:eastAsia="宋体" w:hAnsi="宋体" w:cs="宋体"/>
                <w:sz w:val="24"/>
                <w:szCs w:val="24"/>
              </w:rPr>
            </w:pPr>
            <w:r w:rsidRPr="00A45053">
              <w:rPr>
                <w:rFonts w:ascii="宋体" w:eastAsia="宋体" w:hAnsi="宋体" w:cs="宋体" w:hint="eastAsia"/>
                <w:sz w:val="24"/>
                <w:szCs w:val="24"/>
              </w:rPr>
              <w:t>高级项目</w:t>
            </w:r>
            <w:r w:rsidRPr="00A45053">
              <w:rPr>
                <w:rFonts w:ascii="宋体" w:eastAsia="宋体" w:hAnsi="宋体" w:cs="宋体"/>
                <w:sz w:val="24"/>
                <w:szCs w:val="24"/>
              </w:rPr>
              <w:t>经理</w:t>
            </w:r>
          </w:p>
        </w:tc>
        <w:tc>
          <w:tcPr>
            <w:tcW w:w="1419" w:type="dxa"/>
            <w:tcBorders>
              <w:top w:val="single" w:sz="4" w:space="0" w:color="000000"/>
              <w:left w:val="single" w:sz="4" w:space="0" w:color="000000"/>
              <w:bottom w:val="single" w:sz="4" w:space="0" w:color="000000"/>
              <w:right w:val="single" w:sz="4" w:space="0" w:color="000000"/>
            </w:tcBorders>
            <w:vAlign w:val="center"/>
          </w:tcPr>
          <w:p w14:paraId="10F03A6E" w14:textId="77777777" w:rsidR="001C7053" w:rsidRPr="00A45053" w:rsidRDefault="001C7053" w:rsidP="00A45053">
            <w:pPr>
              <w:spacing w:line="360" w:lineRule="auto"/>
              <w:jc w:val="center"/>
              <w:rPr>
                <w:rFonts w:ascii="宋体" w:eastAsia="宋体" w:hAnsi="宋体" w:cs="宋体"/>
                <w:sz w:val="24"/>
                <w:szCs w:val="24"/>
              </w:rPr>
            </w:pPr>
            <w:r w:rsidRPr="00A45053">
              <w:rPr>
                <w:rFonts w:ascii="宋体" w:eastAsia="宋体" w:hAnsi="宋体" w:cs="宋体" w:hint="eastAsia"/>
                <w:sz w:val="24"/>
                <w:szCs w:val="24"/>
              </w:rPr>
              <w:t>职  务</w:t>
            </w:r>
          </w:p>
        </w:tc>
        <w:tc>
          <w:tcPr>
            <w:tcW w:w="1558" w:type="dxa"/>
            <w:tcBorders>
              <w:top w:val="single" w:sz="4" w:space="0" w:color="000000"/>
              <w:left w:val="single" w:sz="4" w:space="0" w:color="000000"/>
              <w:bottom w:val="single" w:sz="4" w:space="0" w:color="000000"/>
              <w:right w:val="single" w:sz="4" w:space="0" w:color="000000"/>
            </w:tcBorders>
            <w:vAlign w:val="center"/>
          </w:tcPr>
          <w:p w14:paraId="6AFE3DB0" w14:textId="77777777" w:rsidR="001C7053" w:rsidRPr="00A45053" w:rsidRDefault="001C7053" w:rsidP="00A45053">
            <w:pPr>
              <w:spacing w:line="360" w:lineRule="auto"/>
              <w:jc w:val="center"/>
              <w:rPr>
                <w:rFonts w:ascii="宋体" w:eastAsia="宋体" w:hAnsi="宋体" w:cs="宋体"/>
                <w:sz w:val="24"/>
                <w:szCs w:val="24"/>
              </w:rPr>
            </w:pPr>
            <w:r w:rsidRPr="00A45053">
              <w:rPr>
                <w:rFonts w:ascii="宋体" w:eastAsia="宋体" w:hAnsi="宋体" w:cs="宋体" w:hint="eastAsia"/>
                <w:sz w:val="24"/>
                <w:szCs w:val="24"/>
              </w:rPr>
              <w:t>高级</w:t>
            </w:r>
            <w:r w:rsidRPr="00A45053">
              <w:rPr>
                <w:rFonts w:ascii="宋体" w:eastAsia="宋体" w:hAnsi="宋体" w:cs="宋体"/>
                <w:sz w:val="24"/>
                <w:szCs w:val="24"/>
              </w:rPr>
              <w:t>工程师</w:t>
            </w:r>
          </w:p>
        </w:tc>
        <w:tc>
          <w:tcPr>
            <w:tcW w:w="1134" w:type="dxa"/>
            <w:vMerge w:val="restart"/>
            <w:tcBorders>
              <w:top w:val="single" w:sz="4" w:space="0" w:color="000000"/>
              <w:left w:val="single" w:sz="4" w:space="0" w:color="000000"/>
              <w:right w:val="single" w:sz="4" w:space="0" w:color="000000"/>
            </w:tcBorders>
            <w:vAlign w:val="center"/>
          </w:tcPr>
          <w:p w14:paraId="36917DD4" w14:textId="77777777" w:rsidR="001C7053" w:rsidRPr="00A45053" w:rsidRDefault="001C7053" w:rsidP="00A45053">
            <w:pPr>
              <w:spacing w:line="360" w:lineRule="auto"/>
              <w:jc w:val="center"/>
              <w:rPr>
                <w:rFonts w:ascii="宋体" w:eastAsia="宋体" w:hAnsi="宋体" w:cs="宋体"/>
                <w:sz w:val="24"/>
                <w:szCs w:val="24"/>
              </w:rPr>
            </w:pPr>
            <w:r w:rsidRPr="00A45053">
              <w:rPr>
                <w:rFonts w:ascii="宋体" w:eastAsia="宋体" w:hAnsi="宋体" w:cs="宋体" w:hint="eastAsia"/>
                <w:sz w:val="24"/>
                <w:szCs w:val="24"/>
              </w:rPr>
              <w:t>拟在本工程任职</w:t>
            </w:r>
          </w:p>
        </w:tc>
        <w:tc>
          <w:tcPr>
            <w:tcW w:w="1002" w:type="dxa"/>
            <w:vMerge w:val="restart"/>
            <w:tcBorders>
              <w:top w:val="single" w:sz="4" w:space="0" w:color="000000"/>
              <w:left w:val="single" w:sz="4" w:space="0" w:color="000000"/>
              <w:right w:val="single" w:sz="4" w:space="0" w:color="000000"/>
            </w:tcBorders>
            <w:vAlign w:val="center"/>
          </w:tcPr>
          <w:p w14:paraId="0694EF48" w14:textId="77777777" w:rsidR="001C7053" w:rsidRPr="00A45053" w:rsidRDefault="001C7053" w:rsidP="00A45053">
            <w:pPr>
              <w:spacing w:line="360" w:lineRule="auto"/>
              <w:jc w:val="center"/>
              <w:rPr>
                <w:rFonts w:ascii="宋体" w:eastAsia="宋体" w:hAnsi="宋体" w:cs="宋体"/>
                <w:sz w:val="24"/>
                <w:szCs w:val="24"/>
              </w:rPr>
            </w:pPr>
            <w:r w:rsidRPr="00A45053">
              <w:rPr>
                <w:rFonts w:ascii="宋体" w:eastAsia="宋体" w:hAnsi="宋体" w:cs="宋体" w:hint="eastAsia"/>
                <w:sz w:val="24"/>
                <w:szCs w:val="24"/>
              </w:rPr>
              <w:t>高级</w:t>
            </w:r>
            <w:r w:rsidRPr="00A45053">
              <w:rPr>
                <w:rFonts w:ascii="宋体" w:eastAsia="宋体" w:hAnsi="宋体" w:cs="宋体"/>
                <w:sz w:val="24"/>
                <w:szCs w:val="24"/>
              </w:rPr>
              <w:t>工程师</w:t>
            </w:r>
          </w:p>
        </w:tc>
      </w:tr>
      <w:tr w:rsidR="001C7053" w:rsidRPr="00A45053" w14:paraId="59820F77" w14:textId="77777777" w:rsidTr="001C705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00"/>
        </w:trPr>
        <w:tc>
          <w:tcPr>
            <w:tcW w:w="2263" w:type="dxa"/>
            <w:gridSpan w:val="2"/>
            <w:tcBorders>
              <w:top w:val="single" w:sz="4" w:space="0" w:color="auto"/>
              <w:left w:val="single" w:sz="4" w:space="0" w:color="auto"/>
              <w:bottom w:val="single" w:sz="4" w:space="0" w:color="auto"/>
              <w:right w:val="single" w:sz="4" w:space="0" w:color="auto"/>
            </w:tcBorders>
            <w:vAlign w:val="center"/>
          </w:tcPr>
          <w:p w14:paraId="60D1BAAF" w14:textId="77777777" w:rsidR="001C7053" w:rsidRPr="00A45053" w:rsidRDefault="001C7053" w:rsidP="00A45053">
            <w:pPr>
              <w:spacing w:line="360" w:lineRule="auto"/>
              <w:jc w:val="center"/>
              <w:rPr>
                <w:rFonts w:ascii="宋体" w:eastAsia="宋体" w:hAnsi="宋体"/>
                <w:sz w:val="24"/>
                <w:szCs w:val="24"/>
              </w:rPr>
            </w:pPr>
            <w:r w:rsidRPr="00A45053">
              <w:rPr>
                <w:rFonts w:ascii="宋体" w:eastAsia="宋体" w:hAnsi="宋体" w:hint="eastAsia"/>
                <w:sz w:val="24"/>
                <w:szCs w:val="24"/>
              </w:rPr>
              <w:t>注册执业资格等级</w:t>
            </w:r>
          </w:p>
        </w:tc>
        <w:tc>
          <w:tcPr>
            <w:tcW w:w="1276" w:type="dxa"/>
            <w:tcBorders>
              <w:top w:val="single" w:sz="4" w:space="0" w:color="auto"/>
              <w:left w:val="single" w:sz="4" w:space="0" w:color="auto"/>
              <w:bottom w:val="single" w:sz="4" w:space="0" w:color="auto"/>
              <w:right w:val="single" w:sz="4" w:space="0" w:color="auto"/>
            </w:tcBorders>
            <w:vAlign w:val="center"/>
          </w:tcPr>
          <w:p w14:paraId="68F3B85E" w14:textId="77777777" w:rsidR="001C7053" w:rsidRPr="00A45053" w:rsidRDefault="001C7053" w:rsidP="00A45053">
            <w:pPr>
              <w:spacing w:line="360" w:lineRule="auto"/>
              <w:jc w:val="center"/>
              <w:rPr>
                <w:rFonts w:ascii="宋体" w:eastAsia="宋体" w:hAnsi="宋体"/>
                <w:sz w:val="24"/>
                <w:szCs w:val="24"/>
              </w:rPr>
            </w:pPr>
            <w:r w:rsidRPr="00A45053">
              <w:rPr>
                <w:rFonts w:ascii="宋体" w:eastAsia="宋体" w:hAnsi="宋体" w:hint="eastAsia"/>
                <w:sz w:val="24"/>
                <w:szCs w:val="24"/>
              </w:rPr>
              <w:t>高级</w:t>
            </w:r>
          </w:p>
        </w:tc>
        <w:tc>
          <w:tcPr>
            <w:tcW w:w="1419" w:type="dxa"/>
            <w:tcBorders>
              <w:top w:val="single" w:sz="4" w:space="0" w:color="auto"/>
              <w:left w:val="single" w:sz="4" w:space="0" w:color="auto"/>
              <w:bottom w:val="single" w:sz="4" w:space="0" w:color="auto"/>
              <w:right w:val="single" w:sz="4" w:space="0" w:color="auto"/>
            </w:tcBorders>
            <w:vAlign w:val="center"/>
          </w:tcPr>
          <w:p w14:paraId="68F4E475" w14:textId="77777777" w:rsidR="001C7053" w:rsidRPr="00A45053" w:rsidRDefault="001C7053" w:rsidP="00A45053">
            <w:pPr>
              <w:spacing w:line="360" w:lineRule="auto"/>
              <w:jc w:val="center"/>
              <w:rPr>
                <w:rFonts w:ascii="宋体" w:eastAsia="宋体" w:hAnsi="宋体"/>
                <w:sz w:val="24"/>
                <w:szCs w:val="24"/>
              </w:rPr>
            </w:pPr>
            <w:r w:rsidRPr="00A45053">
              <w:rPr>
                <w:rFonts w:ascii="宋体" w:eastAsia="宋体" w:hAnsi="宋体" w:hint="eastAsia"/>
                <w:sz w:val="24"/>
                <w:szCs w:val="24"/>
              </w:rPr>
              <w:t>专业</w:t>
            </w:r>
          </w:p>
        </w:tc>
        <w:tc>
          <w:tcPr>
            <w:tcW w:w="1558" w:type="dxa"/>
            <w:tcBorders>
              <w:top w:val="single" w:sz="4" w:space="0" w:color="auto"/>
              <w:left w:val="single" w:sz="4" w:space="0" w:color="auto"/>
              <w:bottom w:val="single" w:sz="4" w:space="0" w:color="auto"/>
              <w:right w:val="single" w:sz="4" w:space="0" w:color="000000"/>
            </w:tcBorders>
            <w:vAlign w:val="center"/>
          </w:tcPr>
          <w:p w14:paraId="15ED5571" w14:textId="77777777" w:rsidR="001C7053" w:rsidRPr="00A45053" w:rsidRDefault="001C7053" w:rsidP="00A45053">
            <w:pPr>
              <w:spacing w:line="360" w:lineRule="auto"/>
              <w:jc w:val="center"/>
              <w:rPr>
                <w:rFonts w:ascii="宋体" w:eastAsia="宋体" w:hAnsi="宋体"/>
                <w:sz w:val="24"/>
                <w:szCs w:val="24"/>
              </w:rPr>
            </w:pPr>
            <w:r w:rsidRPr="00A45053">
              <w:rPr>
                <w:rFonts w:ascii="宋体" w:eastAsia="宋体" w:hAnsi="宋体" w:hint="eastAsia"/>
                <w:sz w:val="24"/>
                <w:szCs w:val="24"/>
              </w:rPr>
              <w:t>计算机</w:t>
            </w:r>
            <w:r w:rsidRPr="00A45053">
              <w:rPr>
                <w:rFonts w:ascii="宋体" w:eastAsia="宋体" w:hAnsi="宋体"/>
                <w:sz w:val="24"/>
                <w:szCs w:val="24"/>
              </w:rPr>
              <w:t>及应用</w:t>
            </w:r>
          </w:p>
        </w:tc>
        <w:tc>
          <w:tcPr>
            <w:tcW w:w="1134" w:type="dxa"/>
            <w:vMerge/>
            <w:tcBorders>
              <w:left w:val="single" w:sz="4" w:space="0" w:color="000000"/>
              <w:bottom w:val="single" w:sz="4" w:space="0" w:color="auto"/>
              <w:right w:val="single" w:sz="4" w:space="0" w:color="000000"/>
            </w:tcBorders>
            <w:vAlign w:val="center"/>
          </w:tcPr>
          <w:p w14:paraId="4CF389F8" w14:textId="77777777" w:rsidR="001C7053" w:rsidRPr="00A45053" w:rsidRDefault="001C7053" w:rsidP="00A45053">
            <w:pPr>
              <w:spacing w:line="360" w:lineRule="auto"/>
              <w:jc w:val="center"/>
              <w:rPr>
                <w:rFonts w:ascii="宋体" w:eastAsia="宋体" w:hAnsi="宋体"/>
                <w:sz w:val="24"/>
                <w:szCs w:val="24"/>
              </w:rPr>
            </w:pPr>
          </w:p>
        </w:tc>
        <w:tc>
          <w:tcPr>
            <w:tcW w:w="1002" w:type="dxa"/>
            <w:vMerge/>
            <w:tcBorders>
              <w:left w:val="single" w:sz="4" w:space="0" w:color="000000"/>
              <w:bottom w:val="single" w:sz="4" w:space="0" w:color="auto"/>
              <w:right w:val="single" w:sz="4" w:space="0" w:color="000000"/>
            </w:tcBorders>
            <w:vAlign w:val="center"/>
          </w:tcPr>
          <w:p w14:paraId="3600D898" w14:textId="77777777" w:rsidR="001C7053" w:rsidRPr="00A45053" w:rsidRDefault="001C7053" w:rsidP="00A45053">
            <w:pPr>
              <w:spacing w:line="360" w:lineRule="auto"/>
              <w:jc w:val="center"/>
              <w:rPr>
                <w:rFonts w:ascii="宋体" w:eastAsia="宋体" w:hAnsi="宋体"/>
                <w:sz w:val="24"/>
                <w:szCs w:val="24"/>
              </w:rPr>
            </w:pPr>
          </w:p>
        </w:tc>
      </w:tr>
      <w:tr w:rsidR="00D52001" w:rsidRPr="00A45053" w14:paraId="6E805703" w14:textId="77777777" w:rsidTr="00195F2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00"/>
        </w:trPr>
        <w:tc>
          <w:tcPr>
            <w:tcW w:w="1094" w:type="dxa"/>
            <w:tcBorders>
              <w:top w:val="single" w:sz="4" w:space="0" w:color="auto"/>
              <w:left w:val="single" w:sz="4" w:space="0" w:color="auto"/>
              <w:bottom w:val="single" w:sz="4" w:space="0" w:color="auto"/>
              <w:right w:val="single" w:sz="4" w:space="0" w:color="auto"/>
            </w:tcBorders>
            <w:vAlign w:val="center"/>
          </w:tcPr>
          <w:p w14:paraId="6D9836AC"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毕业学校</w:t>
            </w:r>
          </w:p>
        </w:tc>
        <w:tc>
          <w:tcPr>
            <w:tcW w:w="7558" w:type="dxa"/>
            <w:gridSpan w:val="6"/>
            <w:tcBorders>
              <w:top w:val="single" w:sz="4" w:space="0" w:color="auto"/>
              <w:left w:val="single" w:sz="4" w:space="0" w:color="auto"/>
              <w:bottom w:val="single" w:sz="4" w:space="0" w:color="auto"/>
              <w:right w:val="single" w:sz="4" w:space="0" w:color="auto"/>
            </w:tcBorders>
            <w:vAlign w:val="center"/>
          </w:tcPr>
          <w:p w14:paraId="03765AA6" w14:textId="77777777" w:rsidR="00D52001" w:rsidRPr="00A45053" w:rsidRDefault="00D52001" w:rsidP="00A45053">
            <w:pPr>
              <w:spacing w:line="360" w:lineRule="auto"/>
              <w:ind w:firstLineChars="400" w:firstLine="960"/>
              <w:rPr>
                <w:rFonts w:ascii="宋体" w:eastAsia="宋体" w:hAnsi="宋体"/>
                <w:sz w:val="24"/>
                <w:szCs w:val="24"/>
              </w:rPr>
            </w:pPr>
            <w:r w:rsidRPr="00A45053">
              <w:rPr>
                <w:rFonts w:ascii="宋体" w:eastAsia="宋体" w:hAnsi="宋体" w:hint="eastAsia"/>
                <w:sz w:val="24"/>
                <w:szCs w:val="24"/>
              </w:rPr>
              <w:t>1995年毕业于中国</w:t>
            </w:r>
            <w:r w:rsidRPr="00A45053">
              <w:rPr>
                <w:rFonts w:ascii="宋体" w:eastAsia="宋体" w:hAnsi="宋体"/>
                <w:sz w:val="24"/>
                <w:szCs w:val="24"/>
              </w:rPr>
              <w:t>地质大学</w:t>
            </w:r>
            <w:r w:rsidRPr="00A45053">
              <w:rPr>
                <w:rFonts w:ascii="宋体" w:eastAsia="宋体" w:hAnsi="宋体" w:hint="eastAsia"/>
                <w:sz w:val="24"/>
                <w:szCs w:val="24"/>
              </w:rPr>
              <w:t>计算机</w:t>
            </w:r>
            <w:r w:rsidRPr="00A45053">
              <w:rPr>
                <w:rFonts w:ascii="宋体" w:eastAsia="宋体" w:hAnsi="宋体"/>
                <w:sz w:val="24"/>
                <w:szCs w:val="24"/>
              </w:rPr>
              <w:t>及应用专业</w:t>
            </w:r>
          </w:p>
        </w:tc>
      </w:tr>
      <w:tr w:rsidR="00D52001" w:rsidRPr="00A45053" w14:paraId="578B21C2" w14:textId="77777777" w:rsidTr="00195F2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00"/>
        </w:trPr>
        <w:tc>
          <w:tcPr>
            <w:tcW w:w="8652" w:type="dxa"/>
            <w:gridSpan w:val="7"/>
            <w:tcBorders>
              <w:top w:val="single" w:sz="4" w:space="0" w:color="auto"/>
              <w:left w:val="single" w:sz="4" w:space="0" w:color="auto"/>
              <w:bottom w:val="single" w:sz="4" w:space="0" w:color="auto"/>
              <w:right w:val="single" w:sz="4" w:space="0" w:color="auto"/>
            </w:tcBorders>
            <w:vAlign w:val="center"/>
          </w:tcPr>
          <w:p w14:paraId="4C96FD95"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主要工作经历</w:t>
            </w:r>
          </w:p>
        </w:tc>
      </w:tr>
      <w:tr w:rsidR="00D52001" w:rsidRPr="00A45053" w14:paraId="5C13FB20" w14:textId="77777777" w:rsidTr="001C705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00"/>
        </w:trPr>
        <w:tc>
          <w:tcPr>
            <w:tcW w:w="1094" w:type="dxa"/>
            <w:tcBorders>
              <w:top w:val="single" w:sz="4" w:space="0" w:color="auto"/>
              <w:left w:val="single" w:sz="4" w:space="0" w:color="auto"/>
              <w:bottom w:val="single" w:sz="4" w:space="0" w:color="auto"/>
              <w:right w:val="single" w:sz="4" w:space="0" w:color="auto"/>
            </w:tcBorders>
            <w:vAlign w:val="center"/>
          </w:tcPr>
          <w:p w14:paraId="0F9AE725"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时  间</w:t>
            </w:r>
          </w:p>
        </w:tc>
        <w:tc>
          <w:tcPr>
            <w:tcW w:w="3864" w:type="dxa"/>
            <w:gridSpan w:val="3"/>
            <w:tcBorders>
              <w:top w:val="single" w:sz="4" w:space="0" w:color="auto"/>
              <w:left w:val="single" w:sz="4" w:space="0" w:color="auto"/>
              <w:bottom w:val="single" w:sz="4" w:space="0" w:color="auto"/>
              <w:right w:val="single" w:sz="4" w:space="0" w:color="auto"/>
            </w:tcBorders>
            <w:vAlign w:val="center"/>
          </w:tcPr>
          <w:p w14:paraId="44A23DD9"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参加过的类似项目名称</w:t>
            </w:r>
          </w:p>
        </w:tc>
        <w:tc>
          <w:tcPr>
            <w:tcW w:w="1558" w:type="dxa"/>
            <w:tcBorders>
              <w:top w:val="single" w:sz="4" w:space="0" w:color="auto"/>
              <w:left w:val="single" w:sz="4" w:space="0" w:color="auto"/>
              <w:bottom w:val="single" w:sz="4" w:space="0" w:color="auto"/>
              <w:right w:val="single" w:sz="4" w:space="0" w:color="auto"/>
            </w:tcBorders>
            <w:vAlign w:val="center"/>
          </w:tcPr>
          <w:p w14:paraId="1F2B8BA5"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工程概况说明</w:t>
            </w:r>
          </w:p>
        </w:tc>
        <w:tc>
          <w:tcPr>
            <w:tcW w:w="2136" w:type="dxa"/>
            <w:gridSpan w:val="2"/>
            <w:tcBorders>
              <w:top w:val="single" w:sz="4" w:space="0" w:color="auto"/>
              <w:left w:val="single" w:sz="4" w:space="0" w:color="auto"/>
              <w:bottom w:val="single" w:sz="4" w:space="0" w:color="auto"/>
              <w:right w:val="single" w:sz="4" w:space="0" w:color="auto"/>
            </w:tcBorders>
            <w:vAlign w:val="center"/>
          </w:tcPr>
          <w:p w14:paraId="6498FC4D"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发包人及联系电话</w:t>
            </w:r>
          </w:p>
        </w:tc>
      </w:tr>
      <w:tr w:rsidR="00D52001" w:rsidRPr="00A45053" w14:paraId="439F2F71" w14:textId="77777777" w:rsidTr="001C705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00"/>
        </w:trPr>
        <w:tc>
          <w:tcPr>
            <w:tcW w:w="1094" w:type="dxa"/>
            <w:tcBorders>
              <w:top w:val="single" w:sz="4" w:space="0" w:color="auto"/>
              <w:left w:val="single" w:sz="4" w:space="0" w:color="auto"/>
              <w:bottom w:val="single" w:sz="4" w:space="0" w:color="auto"/>
              <w:right w:val="single" w:sz="4" w:space="0" w:color="auto"/>
            </w:tcBorders>
            <w:vAlign w:val="center"/>
          </w:tcPr>
          <w:p w14:paraId="0595DCB6"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2017年3月</w:t>
            </w:r>
          </w:p>
        </w:tc>
        <w:tc>
          <w:tcPr>
            <w:tcW w:w="3864" w:type="dxa"/>
            <w:gridSpan w:val="3"/>
            <w:tcBorders>
              <w:top w:val="single" w:sz="4" w:space="0" w:color="auto"/>
              <w:left w:val="single" w:sz="4" w:space="0" w:color="auto"/>
              <w:bottom w:val="single" w:sz="4" w:space="0" w:color="auto"/>
              <w:right w:val="single" w:sz="4" w:space="0" w:color="auto"/>
            </w:tcBorders>
            <w:vAlign w:val="center"/>
          </w:tcPr>
          <w:p w14:paraId="6140DCAD"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汶上县国土</w:t>
            </w:r>
            <w:r w:rsidRPr="00A45053">
              <w:rPr>
                <w:rFonts w:ascii="宋体" w:eastAsia="宋体" w:hAnsi="宋体"/>
                <w:sz w:val="24"/>
                <w:szCs w:val="24"/>
              </w:rPr>
              <w:t>资源局科技管矿软件支撑系统</w:t>
            </w:r>
          </w:p>
        </w:tc>
        <w:tc>
          <w:tcPr>
            <w:tcW w:w="1558" w:type="dxa"/>
            <w:tcBorders>
              <w:top w:val="single" w:sz="4" w:space="0" w:color="auto"/>
              <w:left w:val="single" w:sz="4" w:space="0" w:color="auto"/>
              <w:bottom w:val="single" w:sz="4" w:space="0" w:color="auto"/>
              <w:right w:val="single" w:sz="4" w:space="0" w:color="auto"/>
            </w:tcBorders>
            <w:vAlign w:val="center"/>
          </w:tcPr>
          <w:p w14:paraId="105EB949"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合同</w:t>
            </w:r>
            <w:r w:rsidRPr="00A45053">
              <w:rPr>
                <w:rFonts w:ascii="宋体" w:eastAsia="宋体" w:hAnsi="宋体"/>
                <w:sz w:val="24"/>
                <w:szCs w:val="24"/>
              </w:rPr>
              <w:t>金额:133.98</w:t>
            </w:r>
            <w:r w:rsidRPr="00A45053">
              <w:rPr>
                <w:rFonts w:ascii="宋体" w:eastAsia="宋体" w:hAnsi="宋体" w:hint="eastAsia"/>
                <w:sz w:val="24"/>
                <w:szCs w:val="24"/>
              </w:rPr>
              <w:t>万元</w:t>
            </w:r>
            <w:r w:rsidRPr="00A45053">
              <w:rPr>
                <w:rFonts w:ascii="宋体" w:eastAsia="宋体" w:hAnsi="宋体"/>
                <w:sz w:val="24"/>
                <w:szCs w:val="24"/>
              </w:rPr>
              <w:t xml:space="preserve"> </w:t>
            </w:r>
            <w:r w:rsidRPr="00A45053">
              <w:rPr>
                <w:rFonts w:ascii="宋体" w:eastAsia="宋体" w:hAnsi="宋体" w:hint="eastAsia"/>
                <w:sz w:val="24"/>
                <w:szCs w:val="24"/>
              </w:rPr>
              <w:t>建设</w:t>
            </w:r>
            <w:r w:rsidRPr="00A45053">
              <w:rPr>
                <w:rFonts w:ascii="宋体" w:eastAsia="宋体" w:hAnsi="宋体"/>
                <w:sz w:val="24"/>
                <w:szCs w:val="24"/>
              </w:rPr>
              <w:t>时间:2017</w:t>
            </w:r>
            <w:r w:rsidRPr="00A45053">
              <w:rPr>
                <w:rFonts w:ascii="宋体" w:eastAsia="宋体" w:hAnsi="宋体" w:hint="eastAsia"/>
                <w:sz w:val="24"/>
                <w:szCs w:val="24"/>
              </w:rPr>
              <w:t>年3月</w:t>
            </w:r>
            <w:r w:rsidRPr="00A45053">
              <w:rPr>
                <w:rFonts w:ascii="宋体" w:eastAsia="宋体" w:hAnsi="宋体"/>
                <w:sz w:val="24"/>
                <w:szCs w:val="24"/>
              </w:rPr>
              <w:t>-2017</w:t>
            </w:r>
            <w:r w:rsidRPr="00A45053">
              <w:rPr>
                <w:rFonts w:ascii="宋体" w:eastAsia="宋体" w:hAnsi="宋体" w:hint="eastAsia"/>
                <w:sz w:val="24"/>
                <w:szCs w:val="24"/>
              </w:rPr>
              <w:t>年12月</w:t>
            </w:r>
          </w:p>
        </w:tc>
        <w:tc>
          <w:tcPr>
            <w:tcW w:w="2136" w:type="dxa"/>
            <w:gridSpan w:val="2"/>
            <w:tcBorders>
              <w:top w:val="single" w:sz="4" w:space="0" w:color="auto"/>
              <w:left w:val="single" w:sz="4" w:space="0" w:color="auto"/>
              <w:bottom w:val="single" w:sz="4" w:space="0" w:color="auto"/>
              <w:right w:val="single" w:sz="4" w:space="0" w:color="auto"/>
            </w:tcBorders>
            <w:vAlign w:val="center"/>
          </w:tcPr>
          <w:p w14:paraId="1CF6D03B"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李</w:t>
            </w:r>
            <w:r w:rsidRPr="00A45053">
              <w:rPr>
                <w:rFonts w:ascii="宋体" w:eastAsia="宋体" w:hAnsi="宋体"/>
                <w:sz w:val="24"/>
                <w:szCs w:val="24"/>
              </w:rPr>
              <w:t>玉池0537-7212057</w:t>
            </w:r>
          </w:p>
        </w:tc>
      </w:tr>
      <w:tr w:rsidR="00D52001" w:rsidRPr="00A45053" w14:paraId="403C9714" w14:textId="77777777" w:rsidTr="001C705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00"/>
        </w:trPr>
        <w:tc>
          <w:tcPr>
            <w:tcW w:w="1094" w:type="dxa"/>
            <w:tcBorders>
              <w:top w:val="single" w:sz="4" w:space="0" w:color="auto"/>
              <w:left w:val="single" w:sz="4" w:space="0" w:color="auto"/>
              <w:bottom w:val="single" w:sz="4" w:space="0" w:color="auto"/>
              <w:right w:val="single" w:sz="4" w:space="0" w:color="auto"/>
            </w:tcBorders>
            <w:vAlign w:val="center"/>
          </w:tcPr>
          <w:p w14:paraId="4CEBCAE1"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2017年2月</w:t>
            </w:r>
          </w:p>
        </w:tc>
        <w:tc>
          <w:tcPr>
            <w:tcW w:w="3864" w:type="dxa"/>
            <w:gridSpan w:val="3"/>
            <w:tcBorders>
              <w:top w:val="single" w:sz="4" w:space="0" w:color="auto"/>
              <w:left w:val="single" w:sz="4" w:space="0" w:color="auto"/>
              <w:bottom w:val="single" w:sz="4" w:space="0" w:color="auto"/>
              <w:right w:val="single" w:sz="4" w:space="0" w:color="auto"/>
            </w:tcBorders>
            <w:vAlign w:val="center"/>
          </w:tcPr>
          <w:p w14:paraId="0CD308DC"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嘉祥县</w:t>
            </w:r>
            <w:r w:rsidRPr="00A45053">
              <w:rPr>
                <w:rFonts w:ascii="宋体" w:eastAsia="宋体" w:hAnsi="宋体"/>
                <w:sz w:val="24"/>
                <w:szCs w:val="24"/>
              </w:rPr>
              <w:t>国土资源局科技管矿</w:t>
            </w:r>
            <w:r w:rsidRPr="00A45053">
              <w:rPr>
                <w:rFonts w:ascii="宋体" w:eastAsia="宋体" w:hAnsi="宋体" w:hint="eastAsia"/>
                <w:sz w:val="24"/>
                <w:szCs w:val="24"/>
              </w:rPr>
              <w:t>系统</w:t>
            </w:r>
            <w:r w:rsidRPr="00A45053">
              <w:rPr>
                <w:rFonts w:ascii="宋体" w:eastAsia="宋体" w:hAnsi="宋体"/>
                <w:sz w:val="24"/>
                <w:szCs w:val="24"/>
              </w:rPr>
              <w:t>建设</w:t>
            </w:r>
          </w:p>
        </w:tc>
        <w:tc>
          <w:tcPr>
            <w:tcW w:w="1558" w:type="dxa"/>
            <w:tcBorders>
              <w:top w:val="single" w:sz="4" w:space="0" w:color="auto"/>
              <w:left w:val="single" w:sz="4" w:space="0" w:color="auto"/>
              <w:bottom w:val="single" w:sz="4" w:space="0" w:color="auto"/>
              <w:right w:val="single" w:sz="4" w:space="0" w:color="auto"/>
            </w:tcBorders>
            <w:vAlign w:val="center"/>
          </w:tcPr>
          <w:p w14:paraId="1707A1B6"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合同</w:t>
            </w:r>
            <w:r w:rsidRPr="00A45053">
              <w:rPr>
                <w:rFonts w:ascii="宋体" w:eastAsia="宋体" w:hAnsi="宋体"/>
                <w:sz w:val="24"/>
                <w:szCs w:val="24"/>
              </w:rPr>
              <w:t>金额: 119.47</w:t>
            </w:r>
            <w:r w:rsidRPr="00A45053">
              <w:rPr>
                <w:rFonts w:ascii="宋体" w:eastAsia="宋体" w:hAnsi="宋体" w:hint="eastAsia"/>
                <w:sz w:val="24"/>
                <w:szCs w:val="24"/>
              </w:rPr>
              <w:t>万元  建设</w:t>
            </w:r>
            <w:r w:rsidRPr="00A45053">
              <w:rPr>
                <w:rFonts w:ascii="宋体" w:eastAsia="宋体" w:hAnsi="宋体"/>
                <w:sz w:val="24"/>
                <w:szCs w:val="24"/>
              </w:rPr>
              <w:t>时间:</w:t>
            </w:r>
            <w:r w:rsidRPr="00A45053">
              <w:rPr>
                <w:rFonts w:ascii="宋体" w:eastAsia="宋体" w:hAnsi="宋体" w:hint="eastAsia"/>
                <w:sz w:val="24"/>
                <w:szCs w:val="24"/>
              </w:rPr>
              <w:t>2017年2月-2018年2月</w:t>
            </w:r>
          </w:p>
        </w:tc>
        <w:tc>
          <w:tcPr>
            <w:tcW w:w="2136" w:type="dxa"/>
            <w:gridSpan w:val="2"/>
            <w:tcBorders>
              <w:top w:val="single" w:sz="4" w:space="0" w:color="auto"/>
              <w:left w:val="single" w:sz="4" w:space="0" w:color="auto"/>
              <w:bottom w:val="single" w:sz="4" w:space="0" w:color="auto"/>
              <w:right w:val="single" w:sz="4" w:space="0" w:color="auto"/>
            </w:tcBorders>
            <w:vAlign w:val="center"/>
          </w:tcPr>
          <w:p w14:paraId="1AD38907"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张传英13053768695</w:t>
            </w:r>
          </w:p>
        </w:tc>
      </w:tr>
      <w:tr w:rsidR="00D52001" w:rsidRPr="00A45053" w14:paraId="7A4A96DD" w14:textId="77777777" w:rsidTr="001C705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00"/>
        </w:trPr>
        <w:tc>
          <w:tcPr>
            <w:tcW w:w="1094" w:type="dxa"/>
            <w:tcBorders>
              <w:top w:val="single" w:sz="4" w:space="0" w:color="auto"/>
              <w:left w:val="single" w:sz="4" w:space="0" w:color="auto"/>
              <w:bottom w:val="single" w:sz="4" w:space="0" w:color="auto"/>
              <w:right w:val="single" w:sz="4" w:space="0" w:color="auto"/>
            </w:tcBorders>
            <w:vAlign w:val="center"/>
          </w:tcPr>
          <w:p w14:paraId="6F7CA351"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2016年3月</w:t>
            </w:r>
          </w:p>
        </w:tc>
        <w:tc>
          <w:tcPr>
            <w:tcW w:w="3864" w:type="dxa"/>
            <w:gridSpan w:val="3"/>
            <w:tcBorders>
              <w:top w:val="single" w:sz="4" w:space="0" w:color="auto"/>
              <w:left w:val="single" w:sz="4" w:space="0" w:color="auto"/>
              <w:bottom w:val="single" w:sz="4" w:space="0" w:color="auto"/>
              <w:right w:val="single" w:sz="4" w:space="0" w:color="auto"/>
            </w:tcBorders>
            <w:vAlign w:val="center"/>
          </w:tcPr>
          <w:p w14:paraId="1B925E74" w14:textId="77777777" w:rsidR="00D52001" w:rsidRPr="00A45053" w:rsidRDefault="00D52001" w:rsidP="00A45053">
            <w:pPr>
              <w:spacing w:line="360" w:lineRule="auto"/>
              <w:jc w:val="center"/>
              <w:rPr>
                <w:rFonts w:ascii="宋体" w:eastAsia="宋体" w:hAnsi="宋体" w:cs="仿宋"/>
                <w:sz w:val="24"/>
                <w:szCs w:val="24"/>
              </w:rPr>
            </w:pPr>
            <w:r w:rsidRPr="00A45053">
              <w:rPr>
                <w:rFonts w:ascii="宋体" w:eastAsia="宋体" w:hAnsi="宋体" w:cs="仿宋" w:hint="eastAsia"/>
                <w:sz w:val="24"/>
                <w:szCs w:val="24"/>
              </w:rPr>
              <w:t>济宁市国土资源局科技管矿建设项目矿山远程监控系统建设</w:t>
            </w:r>
          </w:p>
        </w:tc>
        <w:tc>
          <w:tcPr>
            <w:tcW w:w="1558" w:type="dxa"/>
            <w:tcBorders>
              <w:top w:val="single" w:sz="4" w:space="0" w:color="auto"/>
              <w:left w:val="single" w:sz="4" w:space="0" w:color="auto"/>
              <w:bottom w:val="single" w:sz="4" w:space="0" w:color="auto"/>
              <w:right w:val="single" w:sz="4" w:space="0" w:color="auto"/>
            </w:tcBorders>
            <w:vAlign w:val="center"/>
          </w:tcPr>
          <w:p w14:paraId="593E3DB7" w14:textId="77777777" w:rsidR="00D52001" w:rsidRPr="00A45053" w:rsidRDefault="00D52001" w:rsidP="00A45053">
            <w:pPr>
              <w:spacing w:line="360" w:lineRule="auto"/>
              <w:jc w:val="center"/>
              <w:rPr>
                <w:rFonts w:ascii="宋体" w:eastAsia="宋体" w:hAnsi="宋体" w:cs="仿宋"/>
                <w:sz w:val="24"/>
                <w:szCs w:val="24"/>
              </w:rPr>
            </w:pPr>
            <w:r w:rsidRPr="00A45053">
              <w:rPr>
                <w:rFonts w:ascii="宋体" w:eastAsia="宋体" w:hAnsi="宋体" w:cs="仿宋" w:hint="eastAsia"/>
                <w:sz w:val="24"/>
                <w:szCs w:val="24"/>
              </w:rPr>
              <w:t>合同金额80.</w:t>
            </w:r>
            <w:r w:rsidRPr="00A45053">
              <w:rPr>
                <w:rFonts w:ascii="宋体" w:eastAsia="宋体" w:hAnsi="宋体" w:cs="仿宋"/>
                <w:sz w:val="24"/>
                <w:szCs w:val="24"/>
              </w:rPr>
              <w:t>35</w:t>
            </w:r>
            <w:r w:rsidRPr="00A45053">
              <w:rPr>
                <w:rFonts w:ascii="宋体" w:eastAsia="宋体" w:hAnsi="宋体" w:cs="仿宋" w:hint="eastAsia"/>
                <w:sz w:val="24"/>
                <w:szCs w:val="24"/>
              </w:rPr>
              <w:t>万元，建设时间2015年12月—2016年</w:t>
            </w:r>
            <w:r w:rsidRPr="00A45053">
              <w:rPr>
                <w:rFonts w:ascii="宋体" w:eastAsia="宋体" w:hAnsi="宋体" w:cs="仿宋"/>
                <w:sz w:val="24"/>
                <w:szCs w:val="24"/>
              </w:rPr>
              <w:t>3</w:t>
            </w:r>
            <w:r w:rsidRPr="00A45053">
              <w:rPr>
                <w:rFonts w:ascii="宋体" w:eastAsia="宋体" w:hAnsi="宋体" w:cs="仿宋" w:hint="eastAsia"/>
                <w:sz w:val="24"/>
                <w:szCs w:val="24"/>
              </w:rPr>
              <w:t>月</w:t>
            </w:r>
          </w:p>
        </w:tc>
        <w:tc>
          <w:tcPr>
            <w:tcW w:w="2136" w:type="dxa"/>
            <w:gridSpan w:val="2"/>
            <w:tcBorders>
              <w:top w:val="single" w:sz="4" w:space="0" w:color="auto"/>
              <w:left w:val="single" w:sz="4" w:space="0" w:color="auto"/>
              <w:bottom w:val="single" w:sz="4" w:space="0" w:color="auto"/>
              <w:right w:val="single" w:sz="4" w:space="0" w:color="auto"/>
            </w:tcBorders>
            <w:vAlign w:val="center"/>
          </w:tcPr>
          <w:p w14:paraId="43D26A73"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杨工：13964900301</w:t>
            </w:r>
          </w:p>
        </w:tc>
      </w:tr>
      <w:tr w:rsidR="00D52001" w:rsidRPr="00A45053" w14:paraId="3327BD37" w14:textId="77777777" w:rsidTr="001C705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00"/>
        </w:trPr>
        <w:tc>
          <w:tcPr>
            <w:tcW w:w="1094" w:type="dxa"/>
            <w:tcBorders>
              <w:top w:val="single" w:sz="4" w:space="0" w:color="auto"/>
              <w:left w:val="single" w:sz="4" w:space="0" w:color="auto"/>
              <w:bottom w:val="single" w:sz="4" w:space="0" w:color="auto"/>
              <w:right w:val="single" w:sz="4" w:space="0" w:color="auto"/>
            </w:tcBorders>
            <w:vAlign w:val="center"/>
          </w:tcPr>
          <w:p w14:paraId="1A8A9B5E"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2016年</w:t>
            </w:r>
            <w:r w:rsidRPr="00A45053">
              <w:rPr>
                <w:rFonts w:ascii="宋体" w:eastAsia="宋体" w:hAnsi="宋体" w:hint="eastAsia"/>
                <w:sz w:val="24"/>
                <w:szCs w:val="24"/>
              </w:rPr>
              <w:lastRenderedPageBreak/>
              <w:t>12月</w:t>
            </w:r>
          </w:p>
        </w:tc>
        <w:tc>
          <w:tcPr>
            <w:tcW w:w="3864" w:type="dxa"/>
            <w:gridSpan w:val="3"/>
            <w:tcBorders>
              <w:top w:val="single" w:sz="4" w:space="0" w:color="auto"/>
              <w:left w:val="single" w:sz="4" w:space="0" w:color="auto"/>
              <w:bottom w:val="single" w:sz="4" w:space="0" w:color="auto"/>
              <w:right w:val="single" w:sz="4" w:space="0" w:color="auto"/>
            </w:tcBorders>
            <w:vAlign w:val="center"/>
          </w:tcPr>
          <w:p w14:paraId="52771B05" w14:textId="77777777" w:rsidR="00D52001" w:rsidRPr="00A45053" w:rsidRDefault="00D52001" w:rsidP="00A45053">
            <w:pPr>
              <w:spacing w:line="360" w:lineRule="auto"/>
              <w:jc w:val="center"/>
              <w:rPr>
                <w:rFonts w:ascii="宋体" w:eastAsia="宋体" w:hAnsi="宋体" w:cs="仿宋"/>
                <w:sz w:val="24"/>
                <w:szCs w:val="24"/>
              </w:rPr>
            </w:pPr>
            <w:r w:rsidRPr="00A45053">
              <w:rPr>
                <w:rFonts w:ascii="宋体" w:eastAsia="宋体" w:hAnsi="宋体" w:cs="仿宋" w:hint="eastAsia"/>
                <w:sz w:val="24"/>
                <w:szCs w:val="24"/>
              </w:rPr>
              <w:lastRenderedPageBreak/>
              <w:t>邹城市国土资源局科技管矿建设</w:t>
            </w:r>
          </w:p>
        </w:tc>
        <w:tc>
          <w:tcPr>
            <w:tcW w:w="1558" w:type="dxa"/>
            <w:tcBorders>
              <w:top w:val="single" w:sz="4" w:space="0" w:color="auto"/>
              <w:left w:val="single" w:sz="4" w:space="0" w:color="auto"/>
              <w:bottom w:val="single" w:sz="4" w:space="0" w:color="auto"/>
              <w:right w:val="single" w:sz="4" w:space="0" w:color="auto"/>
            </w:tcBorders>
            <w:vAlign w:val="center"/>
          </w:tcPr>
          <w:p w14:paraId="3E547FA9" w14:textId="77777777" w:rsidR="00D52001" w:rsidRPr="00A45053" w:rsidRDefault="00D52001" w:rsidP="00A45053">
            <w:pPr>
              <w:spacing w:line="360" w:lineRule="auto"/>
              <w:jc w:val="center"/>
              <w:rPr>
                <w:rFonts w:ascii="宋体" w:eastAsia="宋体" w:hAnsi="宋体" w:cs="仿宋"/>
                <w:sz w:val="24"/>
                <w:szCs w:val="24"/>
              </w:rPr>
            </w:pPr>
            <w:r w:rsidRPr="00A45053">
              <w:rPr>
                <w:rFonts w:ascii="宋体" w:eastAsia="宋体" w:hAnsi="宋体" w:cs="仿宋" w:hint="eastAsia"/>
                <w:sz w:val="24"/>
                <w:szCs w:val="24"/>
              </w:rPr>
              <w:t>合同金额：</w:t>
            </w:r>
            <w:r w:rsidRPr="00A45053">
              <w:rPr>
                <w:rFonts w:ascii="宋体" w:eastAsia="宋体" w:hAnsi="宋体" w:cs="仿宋" w:hint="eastAsia"/>
                <w:sz w:val="24"/>
                <w:szCs w:val="24"/>
              </w:rPr>
              <w:lastRenderedPageBreak/>
              <w:t>125.</w:t>
            </w:r>
            <w:r w:rsidRPr="00A45053">
              <w:rPr>
                <w:rFonts w:ascii="宋体" w:eastAsia="宋体" w:hAnsi="宋体" w:cs="仿宋"/>
                <w:sz w:val="24"/>
                <w:szCs w:val="24"/>
              </w:rPr>
              <w:t>66</w:t>
            </w:r>
            <w:r w:rsidRPr="00A45053">
              <w:rPr>
                <w:rFonts w:ascii="宋体" w:eastAsia="宋体" w:hAnsi="宋体" w:cs="仿宋" w:hint="eastAsia"/>
                <w:sz w:val="24"/>
                <w:szCs w:val="24"/>
              </w:rPr>
              <w:t>万元，建设时间2016年</w:t>
            </w:r>
            <w:r w:rsidRPr="00A45053">
              <w:rPr>
                <w:rFonts w:ascii="宋体" w:eastAsia="宋体" w:hAnsi="宋体" w:cs="仿宋"/>
                <w:sz w:val="24"/>
                <w:szCs w:val="24"/>
              </w:rPr>
              <w:t>12</w:t>
            </w:r>
            <w:r w:rsidRPr="00A45053">
              <w:rPr>
                <w:rFonts w:ascii="宋体" w:eastAsia="宋体" w:hAnsi="宋体" w:cs="仿宋" w:hint="eastAsia"/>
                <w:sz w:val="24"/>
                <w:szCs w:val="24"/>
              </w:rPr>
              <w:t>月—2017年12月</w:t>
            </w:r>
          </w:p>
        </w:tc>
        <w:tc>
          <w:tcPr>
            <w:tcW w:w="2136" w:type="dxa"/>
            <w:gridSpan w:val="2"/>
            <w:tcBorders>
              <w:top w:val="single" w:sz="4" w:space="0" w:color="auto"/>
              <w:left w:val="single" w:sz="4" w:space="0" w:color="auto"/>
              <w:bottom w:val="single" w:sz="4" w:space="0" w:color="auto"/>
              <w:right w:val="single" w:sz="4" w:space="0" w:color="auto"/>
            </w:tcBorders>
            <w:vAlign w:val="center"/>
          </w:tcPr>
          <w:p w14:paraId="4AB23F00"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lastRenderedPageBreak/>
              <w:t>赵虎：0537-</w:t>
            </w:r>
            <w:r w:rsidRPr="00A45053">
              <w:rPr>
                <w:rFonts w:ascii="宋体" w:eastAsia="宋体" w:hAnsi="宋体" w:hint="eastAsia"/>
                <w:sz w:val="24"/>
                <w:szCs w:val="24"/>
              </w:rPr>
              <w:lastRenderedPageBreak/>
              <w:t>5344489</w:t>
            </w:r>
          </w:p>
        </w:tc>
      </w:tr>
      <w:tr w:rsidR="00D52001" w:rsidRPr="00A45053" w14:paraId="42F4FA94" w14:textId="77777777" w:rsidTr="001C705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00"/>
        </w:trPr>
        <w:tc>
          <w:tcPr>
            <w:tcW w:w="1094" w:type="dxa"/>
            <w:tcBorders>
              <w:top w:val="single" w:sz="4" w:space="0" w:color="auto"/>
              <w:left w:val="single" w:sz="4" w:space="0" w:color="auto"/>
              <w:bottom w:val="single" w:sz="4" w:space="0" w:color="auto"/>
              <w:right w:val="single" w:sz="4" w:space="0" w:color="auto"/>
            </w:tcBorders>
            <w:vAlign w:val="center"/>
          </w:tcPr>
          <w:p w14:paraId="1692B522"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lastRenderedPageBreak/>
              <w:t>2015年6月</w:t>
            </w:r>
          </w:p>
        </w:tc>
        <w:tc>
          <w:tcPr>
            <w:tcW w:w="3864" w:type="dxa"/>
            <w:gridSpan w:val="3"/>
            <w:tcBorders>
              <w:top w:val="single" w:sz="4" w:space="0" w:color="auto"/>
              <w:left w:val="single" w:sz="4" w:space="0" w:color="auto"/>
              <w:bottom w:val="single" w:sz="4" w:space="0" w:color="auto"/>
              <w:right w:val="single" w:sz="4" w:space="0" w:color="auto"/>
            </w:tcBorders>
            <w:vAlign w:val="center"/>
          </w:tcPr>
          <w:p w14:paraId="153B9E24" w14:textId="77777777" w:rsidR="00D52001" w:rsidRPr="00A45053" w:rsidRDefault="00D52001" w:rsidP="00A45053">
            <w:pPr>
              <w:spacing w:line="360" w:lineRule="auto"/>
              <w:jc w:val="center"/>
              <w:rPr>
                <w:rFonts w:ascii="宋体" w:eastAsia="宋体" w:hAnsi="宋体" w:cs="仿宋"/>
                <w:sz w:val="24"/>
                <w:szCs w:val="24"/>
              </w:rPr>
            </w:pPr>
            <w:r w:rsidRPr="00A45053">
              <w:rPr>
                <w:rFonts w:ascii="宋体" w:eastAsia="宋体" w:hAnsi="宋体" w:cs="仿宋" w:hint="eastAsia"/>
                <w:sz w:val="24"/>
                <w:szCs w:val="24"/>
              </w:rPr>
              <w:t>济南市国土资源局历城分局视频会商、科技管矿、无纸化办公系统以及国土资源一点通管理系统建设二期开发项目</w:t>
            </w:r>
          </w:p>
        </w:tc>
        <w:tc>
          <w:tcPr>
            <w:tcW w:w="1558" w:type="dxa"/>
            <w:tcBorders>
              <w:top w:val="single" w:sz="4" w:space="0" w:color="auto"/>
              <w:left w:val="single" w:sz="4" w:space="0" w:color="auto"/>
              <w:bottom w:val="single" w:sz="4" w:space="0" w:color="auto"/>
              <w:right w:val="single" w:sz="4" w:space="0" w:color="auto"/>
            </w:tcBorders>
            <w:vAlign w:val="center"/>
          </w:tcPr>
          <w:p w14:paraId="2B2E74D1" w14:textId="77777777" w:rsidR="00D52001" w:rsidRPr="00A45053" w:rsidRDefault="00D52001" w:rsidP="00A45053">
            <w:pPr>
              <w:pStyle w:val="ad"/>
              <w:spacing w:line="360" w:lineRule="auto"/>
              <w:jc w:val="center"/>
              <w:rPr>
                <w:rFonts w:cs="仿宋"/>
                <w:kern w:val="2"/>
              </w:rPr>
            </w:pPr>
            <w:r w:rsidRPr="00A45053">
              <w:rPr>
                <w:rFonts w:cs="仿宋" w:hint="eastAsia"/>
                <w:kern w:val="2"/>
              </w:rPr>
              <w:t>合同金额：378万元，建设时间2015年</w:t>
            </w:r>
            <w:r w:rsidRPr="00A45053">
              <w:rPr>
                <w:rFonts w:cs="仿宋"/>
                <w:kern w:val="2"/>
              </w:rPr>
              <w:t>6</w:t>
            </w:r>
            <w:r w:rsidRPr="00A45053">
              <w:rPr>
                <w:rFonts w:cs="仿宋" w:hint="eastAsia"/>
                <w:kern w:val="2"/>
              </w:rPr>
              <w:t>月-</w:t>
            </w:r>
            <w:r w:rsidRPr="00A45053">
              <w:rPr>
                <w:rFonts w:cs="仿宋"/>
                <w:kern w:val="2"/>
              </w:rPr>
              <w:t>2015</w:t>
            </w:r>
            <w:r w:rsidRPr="00A45053">
              <w:rPr>
                <w:rFonts w:cs="仿宋" w:hint="eastAsia"/>
                <w:kern w:val="2"/>
              </w:rPr>
              <w:t>年</w:t>
            </w:r>
            <w:r w:rsidRPr="00A45053">
              <w:rPr>
                <w:rFonts w:cs="仿宋"/>
                <w:kern w:val="2"/>
              </w:rPr>
              <w:t>9</w:t>
            </w:r>
            <w:r w:rsidRPr="00A45053">
              <w:rPr>
                <w:rFonts w:cs="仿宋" w:hint="eastAsia"/>
                <w:kern w:val="2"/>
              </w:rPr>
              <w:t>月</w:t>
            </w:r>
          </w:p>
        </w:tc>
        <w:tc>
          <w:tcPr>
            <w:tcW w:w="2136" w:type="dxa"/>
            <w:gridSpan w:val="2"/>
            <w:tcBorders>
              <w:top w:val="single" w:sz="4" w:space="0" w:color="auto"/>
              <w:left w:val="single" w:sz="4" w:space="0" w:color="auto"/>
              <w:bottom w:val="single" w:sz="4" w:space="0" w:color="auto"/>
              <w:right w:val="single" w:sz="4" w:space="0" w:color="auto"/>
            </w:tcBorders>
            <w:vAlign w:val="center"/>
          </w:tcPr>
          <w:p w14:paraId="30443012" w14:textId="77777777" w:rsidR="00D52001" w:rsidRPr="00A45053" w:rsidRDefault="00D52001" w:rsidP="00A45053">
            <w:pPr>
              <w:spacing w:line="360" w:lineRule="auto"/>
              <w:jc w:val="center"/>
              <w:rPr>
                <w:rFonts w:ascii="宋体" w:eastAsia="宋体" w:hAnsi="宋体"/>
                <w:sz w:val="24"/>
                <w:szCs w:val="24"/>
              </w:rPr>
            </w:pPr>
            <w:r w:rsidRPr="00A45053">
              <w:rPr>
                <w:rFonts w:ascii="宋体" w:eastAsia="宋体" w:hAnsi="宋体" w:hint="eastAsia"/>
                <w:sz w:val="24"/>
                <w:szCs w:val="24"/>
              </w:rPr>
              <w:t>夏伊：</w:t>
            </w:r>
            <w:r w:rsidRPr="00A45053">
              <w:rPr>
                <w:rFonts w:ascii="宋体" w:eastAsia="宋体" w:hAnsi="宋体"/>
                <w:sz w:val="24"/>
                <w:szCs w:val="24"/>
              </w:rPr>
              <w:t>0531-88161191</w:t>
            </w:r>
          </w:p>
        </w:tc>
      </w:tr>
    </w:tbl>
    <w:p w14:paraId="4B3DEA03" w14:textId="77777777" w:rsidR="00D52001" w:rsidRPr="00A45053" w:rsidRDefault="00D52001" w:rsidP="00A45053">
      <w:pPr>
        <w:spacing w:line="360" w:lineRule="auto"/>
        <w:jc w:val="center"/>
        <w:rPr>
          <w:rStyle w:val="af"/>
          <w:sz w:val="24"/>
          <w:szCs w:val="24"/>
        </w:rPr>
      </w:pPr>
      <w:r w:rsidRPr="00A45053">
        <w:rPr>
          <w:noProof/>
          <w:sz w:val="24"/>
          <w:szCs w:val="24"/>
        </w:rPr>
        <w:drawing>
          <wp:inline distT="0" distB="0" distL="0" distR="0" wp14:anchorId="0E15DB5D" wp14:editId="778D30D6">
            <wp:extent cx="4658360" cy="3286760"/>
            <wp:effectExtent l="0" t="0" r="8890" b="8890"/>
            <wp:docPr id="4" name="图片 4" descr="3王振飞毕业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王振飞毕业证"/>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58360" cy="3286760"/>
                    </a:xfrm>
                    <a:prstGeom prst="rect">
                      <a:avLst/>
                    </a:prstGeom>
                    <a:noFill/>
                    <a:ln>
                      <a:noFill/>
                    </a:ln>
                  </pic:spPr>
                </pic:pic>
              </a:graphicData>
            </a:graphic>
          </wp:inline>
        </w:drawing>
      </w:r>
      <w:r w:rsidRPr="00A45053">
        <w:rPr>
          <w:rStyle w:val="af"/>
          <w:noProof/>
          <w:sz w:val="24"/>
          <w:szCs w:val="24"/>
        </w:rPr>
        <w:lastRenderedPageBreak/>
        <w:drawing>
          <wp:inline distT="0" distB="0" distL="0" distR="0" wp14:anchorId="7E976877" wp14:editId="118F9EA3">
            <wp:extent cx="4641215" cy="3303905"/>
            <wp:effectExtent l="0" t="0" r="6985" b="0"/>
            <wp:docPr id="3" name="图片 3" descr="2王振飞职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王振飞职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41215" cy="3303905"/>
                    </a:xfrm>
                    <a:prstGeom prst="rect">
                      <a:avLst/>
                    </a:prstGeom>
                    <a:noFill/>
                    <a:ln>
                      <a:noFill/>
                    </a:ln>
                  </pic:spPr>
                </pic:pic>
              </a:graphicData>
            </a:graphic>
          </wp:inline>
        </w:drawing>
      </w:r>
    </w:p>
    <w:p w14:paraId="214764A9" w14:textId="77777777" w:rsidR="00D52001" w:rsidRPr="00A45053" w:rsidRDefault="00D52001" w:rsidP="00A45053">
      <w:pPr>
        <w:spacing w:line="360" w:lineRule="auto"/>
        <w:jc w:val="center"/>
        <w:rPr>
          <w:rStyle w:val="af"/>
          <w:sz w:val="24"/>
          <w:szCs w:val="24"/>
        </w:rPr>
      </w:pPr>
      <w:r w:rsidRPr="00A45053">
        <w:rPr>
          <w:noProof/>
          <w:sz w:val="24"/>
          <w:szCs w:val="24"/>
        </w:rPr>
        <w:lastRenderedPageBreak/>
        <w:drawing>
          <wp:inline distT="0" distB="0" distL="0" distR="0" wp14:anchorId="4DC57B00" wp14:editId="2C0C9A26">
            <wp:extent cx="3286760" cy="5598795"/>
            <wp:effectExtent l="0" t="0" r="8890" b="1905"/>
            <wp:docPr id="2" name="图片 2" descr="王振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王振飞"/>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86760" cy="5598795"/>
                    </a:xfrm>
                    <a:prstGeom prst="rect">
                      <a:avLst/>
                    </a:prstGeom>
                    <a:noFill/>
                    <a:ln>
                      <a:noFill/>
                    </a:ln>
                  </pic:spPr>
                </pic:pic>
              </a:graphicData>
            </a:graphic>
          </wp:inline>
        </w:drawing>
      </w:r>
    </w:p>
    <w:p w14:paraId="4AED6CA1" w14:textId="77777777" w:rsidR="00D52001" w:rsidRPr="00A45053" w:rsidRDefault="00D52001" w:rsidP="00A45053">
      <w:pPr>
        <w:pStyle w:val="3"/>
        <w:spacing w:line="360" w:lineRule="auto"/>
        <w:rPr>
          <w:sz w:val="24"/>
          <w:szCs w:val="24"/>
        </w:rPr>
      </w:pPr>
      <w:bookmarkStart w:id="228" w:name="_Toc509577314"/>
      <w:r w:rsidRPr="00A45053">
        <w:rPr>
          <w:sz w:val="24"/>
          <w:szCs w:val="24"/>
        </w:rPr>
        <w:t>项目计划</w:t>
      </w:r>
      <w:bookmarkEnd w:id="227"/>
      <w:bookmarkEnd w:id="228"/>
    </w:p>
    <w:p w14:paraId="116D3009" w14:textId="77777777" w:rsidR="00D52001" w:rsidRPr="00A45053" w:rsidRDefault="00D52001" w:rsidP="00A45053">
      <w:pPr>
        <w:pStyle w:val="4"/>
        <w:spacing w:line="360" w:lineRule="auto"/>
        <w:rPr>
          <w:sz w:val="24"/>
          <w:szCs w:val="24"/>
        </w:rPr>
      </w:pPr>
      <w:r w:rsidRPr="00A45053">
        <w:rPr>
          <w:sz w:val="24"/>
          <w:szCs w:val="24"/>
        </w:rPr>
        <w:t>总体项目阶段计划</w:t>
      </w:r>
      <w:r w:rsidRPr="00A45053">
        <w:rPr>
          <w:rFonts w:hint="eastAsia"/>
          <w:sz w:val="24"/>
          <w:szCs w:val="24"/>
        </w:rPr>
        <w:t>及</w:t>
      </w:r>
      <w:r w:rsidRPr="00A45053">
        <w:rPr>
          <w:sz w:val="24"/>
          <w:szCs w:val="24"/>
        </w:rPr>
        <w:t>进度流程</w:t>
      </w:r>
    </w:p>
    <w:p w14:paraId="24D8910E" w14:textId="77777777" w:rsidR="00D52001" w:rsidRPr="00A45053" w:rsidRDefault="00D52001" w:rsidP="00A45053">
      <w:pPr>
        <w:adjustRightInd w:val="0"/>
        <w:snapToGrid w:val="0"/>
        <w:spacing w:line="360" w:lineRule="auto"/>
        <w:jc w:val="center"/>
        <w:rPr>
          <w:color w:val="000000"/>
          <w:sz w:val="24"/>
          <w:szCs w:val="24"/>
        </w:rPr>
      </w:pPr>
    </w:p>
    <w:tbl>
      <w:tblPr>
        <w:tblW w:w="92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4"/>
        <w:gridCol w:w="720"/>
        <w:gridCol w:w="1290"/>
        <w:gridCol w:w="3507"/>
        <w:gridCol w:w="1685"/>
        <w:gridCol w:w="1303"/>
      </w:tblGrid>
      <w:tr w:rsidR="00D52001" w:rsidRPr="00A45053" w14:paraId="76D63C03" w14:textId="77777777" w:rsidTr="00D52001">
        <w:trPr>
          <w:trHeight w:val="317"/>
          <w:jc w:val="center"/>
        </w:trPr>
        <w:tc>
          <w:tcPr>
            <w:tcW w:w="734" w:type="dxa"/>
            <w:vAlign w:val="center"/>
          </w:tcPr>
          <w:p w14:paraId="23417A03"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序号</w:t>
            </w:r>
          </w:p>
        </w:tc>
        <w:tc>
          <w:tcPr>
            <w:tcW w:w="720" w:type="dxa"/>
            <w:vAlign w:val="center"/>
          </w:tcPr>
          <w:p w14:paraId="21F29A36"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阶段</w:t>
            </w:r>
          </w:p>
        </w:tc>
        <w:tc>
          <w:tcPr>
            <w:tcW w:w="1290" w:type="dxa"/>
            <w:vAlign w:val="center"/>
          </w:tcPr>
          <w:p w14:paraId="7312CA47"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时间</w:t>
            </w:r>
          </w:p>
        </w:tc>
        <w:tc>
          <w:tcPr>
            <w:tcW w:w="3507" w:type="dxa"/>
            <w:vAlign w:val="center"/>
          </w:tcPr>
          <w:p w14:paraId="32E6FCA1"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工作内容</w:t>
            </w:r>
          </w:p>
        </w:tc>
        <w:tc>
          <w:tcPr>
            <w:tcW w:w="1685" w:type="dxa"/>
            <w:vAlign w:val="center"/>
          </w:tcPr>
          <w:p w14:paraId="6276899F"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工作结果</w:t>
            </w:r>
          </w:p>
        </w:tc>
        <w:tc>
          <w:tcPr>
            <w:tcW w:w="1303" w:type="dxa"/>
            <w:vAlign w:val="center"/>
          </w:tcPr>
          <w:p w14:paraId="788A907E"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前置条件</w:t>
            </w:r>
          </w:p>
        </w:tc>
      </w:tr>
      <w:tr w:rsidR="00D52001" w:rsidRPr="00A45053" w14:paraId="1199D8A4" w14:textId="77777777" w:rsidTr="00D52001">
        <w:trPr>
          <w:trHeight w:val="1051"/>
          <w:jc w:val="center"/>
        </w:trPr>
        <w:tc>
          <w:tcPr>
            <w:tcW w:w="734" w:type="dxa"/>
            <w:vAlign w:val="center"/>
          </w:tcPr>
          <w:p w14:paraId="13C9443E"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1</w:t>
            </w:r>
          </w:p>
        </w:tc>
        <w:tc>
          <w:tcPr>
            <w:tcW w:w="720" w:type="dxa"/>
            <w:vAlign w:val="center"/>
          </w:tcPr>
          <w:p w14:paraId="2B4BA975"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需求调研</w:t>
            </w:r>
          </w:p>
        </w:tc>
        <w:tc>
          <w:tcPr>
            <w:tcW w:w="1290" w:type="dxa"/>
            <w:vAlign w:val="center"/>
          </w:tcPr>
          <w:p w14:paraId="10B0CA6B" w14:textId="77777777" w:rsidR="00D52001" w:rsidRPr="00A45053" w:rsidRDefault="001773E7"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2018.10.8</w:t>
            </w:r>
            <w:r w:rsidR="00D52001" w:rsidRPr="00A45053">
              <w:rPr>
                <w:rFonts w:ascii="宋体" w:eastAsia="宋体" w:hAnsi="宋体"/>
                <w:color w:val="000000"/>
                <w:sz w:val="24"/>
                <w:szCs w:val="24"/>
              </w:rPr>
              <w:t>-</w:t>
            </w:r>
          </w:p>
          <w:p w14:paraId="69522756" w14:textId="77777777" w:rsidR="00D52001" w:rsidRPr="00A45053" w:rsidRDefault="001773E7"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2018.10.</w:t>
            </w:r>
            <w:r w:rsidRPr="00A45053">
              <w:rPr>
                <w:rFonts w:ascii="宋体" w:eastAsia="宋体" w:hAnsi="宋体"/>
                <w:color w:val="000000"/>
                <w:sz w:val="24"/>
                <w:szCs w:val="24"/>
              </w:rPr>
              <w:lastRenderedPageBreak/>
              <w:t>15</w:t>
            </w:r>
          </w:p>
        </w:tc>
        <w:tc>
          <w:tcPr>
            <w:tcW w:w="3507" w:type="dxa"/>
            <w:vAlign w:val="center"/>
          </w:tcPr>
          <w:p w14:paraId="0FBBFE7D" w14:textId="77777777" w:rsidR="00D52001" w:rsidRPr="00A45053" w:rsidRDefault="00D52001" w:rsidP="00A45053">
            <w:pPr>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lastRenderedPageBreak/>
              <w:t>1.企业信息化应用现状调研；</w:t>
            </w:r>
            <w:r w:rsidRPr="00A45053">
              <w:rPr>
                <w:rFonts w:ascii="宋体" w:eastAsia="宋体" w:hAnsi="宋体"/>
                <w:color w:val="000000"/>
                <w:sz w:val="24"/>
                <w:szCs w:val="24"/>
              </w:rPr>
              <w:br/>
              <w:t>2.企业信息化基础设施现状调研（网络）；</w:t>
            </w:r>
          </w:p>
        </w:tc>
        <w:tc>
          <w:tcPr>
            <w:tcW w:w="1685" w:type="dxa"/>
            <w:vAlign w:val="center"/>
          </w:tcPr>
          <w:p w14:paraId="3A1EB8A2"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 xml:space="preserve">1.需求调研报告 </w:t>
            </w:r>
          </w:p>
        </w:tc>
        <w:tc>
          <w:tcPr>
            <w:tcW w:w="1303" w:type="dxa"/>
            <w:vAlign w:val="center"/>
          </w:tcPr>
          <w:p w14:paraId="479DF3AC" w14:textId="77777777" w:rsidR="00D52001" w:rsidRPr="00A45053" w:rsidRDefault="00DC7053"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hint="eastAsia"/>
                <w:color w:val="000000"/>
                <w:sz w:val="24"/>
                <w:szCs w:val="24"/>
              </w:rPr>
              <w:t>无</w:t>
            </w:r>
          </w:p>
        </w:tc>
      </w:tr>
      <w:tr w:rsidR="00D52001" w:rsidRPr="00A45053" w14:paraId="300AA774" w14:textId="77777777" w:rsidTr="00D52001">
        <w:trPr>
          <w:trHeight w:val="1109"/>
          <w:jc w:val="center"/>
        </w:trPr>
        <w:tc>
          <w:tcPr>
            <w:tcW w:w="734" w:type="dxa"/>
            <w:vAlign w:val="center"/>
          </w:tcPr>
          <w:p w14:paraId="5618C62C"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2</w:t>
            </w:r>
          </w:p>
        </w:tc>
        <w:tc>
          <w:tcPr>
            <w:tcW w:w="720" w:type="dxa"/>
            <w:vAlign w:val="center"/>
          </w:tcPr>
          <w:p w14:paraId="0F77617A"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需求分析</w:t>
            </w:r>
          </w:p>
        </w:tc>
        <w:tc>
          <w:tcPr>
            <w:tcW w:w="1290" w:type="dxa"/>
            <w:vAlign w:val="center"/>
          </w:tcPr>
          <w:p w14:paraId="71E3307A" w14:textId="77777777" w:rsidR="00D52001" w:rsidRPr="00A45053" w:rsidRDefault="001773E7"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2018.10.18</w:t>
            </w:r>
            <w:r w:rsidR="00FA28FB" w:rsidRPr="00A45053">
              <w:rPr>
                <w:rFonts w:ascii="宋体" w:eastAsia="宋体" w:hAnsi="宋体"/>
                <w:color w:val="000000"/>
                <w:sz w:val="24"/>
                <w:szCs w:val="24"/>
              </w:rPr>
              <w:t>-</w:t>
            </w:r>
          </w:p>
          <w:p w14:paraId="33C7AA23" w14:textId="77777777" w:rsidR="00D52001" w:rsidRPr="00A45053" w:rsidRDefault="001773E7"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2018.10.22</w:t>
            </w:r>
          </w:p>
        </w:tc>
        <w:tc>
          <w:tcPr>
            <w:tcW w:w="3507" w:type="dxa"/>
            <w:vAlign w:val="center"/>
          </w:tcPr>
          <w:p w14:paraId="0DD6D743"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1.根据需求调研写需求分析说明书；</w:t>
            </w:r>
          </w:p>
        </w:tc>
        <w:tc>
          <w:tcPr>
            <w:tcW w:w="1685" w:type="dxa"/>
            <w:vAlign w:val="center"/>
          </w:tcPr>
          <w:p w14:paraId="060CD0F4"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1.需求分析说明书</w:t>
            </w:r>
          </w:p>
        </w:tc>
        <w:tc>
          <w:tcPr>
            <w:tcW w:w="1303" w:type="dxa"/>
            <w:vAlign w:val="center"/>
          </w:tcPr>
          <w:p w14:paraId="34B8C92E"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需求调研</w:t>
            </w:r>
          </w:p>
        </w:tc>
      </w:tr>
      <w:tr w:rsidR="00D52001" w:rsidRPr="00A45053" w14:paraId="04B46CD0" w14:textId="77777777" w:rsidTr="00D52001">
        <w:trPr>
          <w:trHeight w:val="1109"/>
          <w:jc w:val="center"/>
        </w:trPr>
        <w:tc>
          <w:tcPr>
            <w:tcW w:w="734" w:type="dxa"/>
            <w:vAlign w:val="center"/>
          </w:tcPr>
          <w:p w14:paraId="23C6DA65"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p>
        </w:tc>
        <w:tc>
          <w:tcPr>
            <w:tcW w:w="720" w:type="dxa"/>
            <w:vAlign w:val="center"/>
          </w:tcPr>
          <w:p w14:paraId="1EB51296"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项目计划编制</w:t>
            </w:r>
          </w:p>
        </w:tc>
        <w:tc>
          <w:tcPr>
            <w:tcW w:w="1290" w:type="dxa"/>
            <w:vAlign w:val="center"/>
          </w:tcPr>
          <w:p w14:paraId="2396B952" w14:textId="77777777" w:rsidR="00D52001" w:rsidRPr="00A45053" w:rsidRDefault="001773E7"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2018.10.26</w:t>
            </w:r>
            <w:r w:rsidR="00FA28FB" w:rsidRPr="00A45053">
              <w:rPr>
                <w:rFonts w:ascii="宋体" w:eastAsia="宋体" w:hAnsi="宋体"/>
                <w:color w:val="000000"/>
                <w:sz w:val="24"/>
                <w:szCs w:val="24"/>
              </w:rPr>
              <w:t>-</w:t>
            </w:r>
            <w:r w:rsidRPr="00A45053">
              <w:rPr>
                <w:rFonts w:ascii="宋体" w:eastAsia="宋体" w:hAnsi="宋体"/>
                <w:color w:val="000000"/>
                <w:sz w:val="24"/>
                <w:szCs w:val="24"/>
              </w:rPr>
              <w:t>2018.10.30</w:t>
            </w:r>
          </w:p>
        </w:tc>
        <w:tc>
          <w:tcPr>
            <w:tcW w:w="3507" w:type="dxa"/>
            <w:vAlign w:val="center"/>
          </w:tcPr>
          <w:p w14:paraId="68503470"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1.项目整体计划；</w:t>
            </w:r>
            <w:r w:rsidRPr="00A45053">
              <w:rPr>
                <w:rFonts w:ascii="宋体" w:eastAsia="宋体" w:hAnsi="宋体"/>
                <w:color w:val="000000"/>
                <w:sz w:val="24"/>
                <w:szCs w:val="24"/>
              </w:rPr>
              <w:br/>
              <w:t>3.软件实施计划；</w:t>
            </w:r>
          </w:p>
        </w:tc>
        <w:tc>
          <w:tcPr>
            <w:tcW w:w="1685" w:type="dxa"/>
            <w:vAlign w:val="center"/>
          </w:tcPr>
          <w:p w14:paraId="67F8889F"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项目计划书</w:t>
            </w:r>
          </w:p>
        </w:tc>
        <w:tc>
          <w:tcPr>
            <w:tcW w:w="1303" w:type="dxa"/>
            <w:vAlign w:val="center"/>
          </w:tcPr>
          <w:p w14:paraId="449E3718"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需求分析</w:t>
            </w:r>
          </w:p>
        </w:tc>
      </w:tr>
      <w:tr w:rsidR="00D52001" w:rsidRPr="00A45053" w14:paraId="214C081F" w14:textId="77777777" w:rsidTr="00D52001">
        <w:trPr>
          <w:jc w:val="center"/>
        </w:trPr>
        <w:tc>
          <w:tcPr>
            <w:tcW w:w="734" w:type="dxa"/>
            <w:vAlign w:val="center"/>
          </w:tcPr>
          <w:p w14:paraId="18BF19EB"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3</w:t>
            </w:r>
          </w:p>
        </w:tc>
        <w:tc>
          <w:tcPr>
            <w:tcW w:w="720" w:type="dxa"/>
            <w:vAlign w:val="center"/>
          </w:tcPr>
          <w:p w14:paraId="7652023E"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详细设计</w:t>
            </w:r>
          </w:p>
        </w:tc>
        <w:tc>
          <w:tcPr>
            <w:tcW w:w="1290" w:type="dxa"/>
            <w:vAlign w:val="center"/>
          </w:tcPr>
          <w:p w14:paraId="432CF55E" w14:textId="77777777" w:rsidR="00D52001" w:rsidRPr="00A45053" w:rsidRDefault="001773E7"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2018.11.3</w:t>
            </w:r>
            <w:r w:rsidR="00FA28FB" w:rsidRPr="00A45053">
              <w:rPr>
                <w:rFonts w:ascii="宋体" w:eastAsia="宋体" w:hAnsi="宋体"/>
                <w:color w:val="000000"/>
                <w:sz w:val="24"/>
                <w:szCs w:val="24"/>
              </w:rPr>
              <w:t>-</w:t>
            </w:r>
          </w:p>
          <w:p w14:paraId="2ECDDFE8" w14:textId="77777777" w:rsidR="00D52001" w:rsidRPr="00A45053" w:rsidRDefault="001773E7"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2018.11.7</w:t>
            </w:r>
          </w:p>
        </w:tc>
        <w:tc>
          <w:tcPr>
            <w:tcW w:w="3507" w:type="dxa"/>
            <w:vAlign w:val="center"/>
          </w:tcPr>
          <w:p w14:paraId="2B138912"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1.系统各功能详细设计；</w:t>
            </w:r>
          </w:p>
        </w:tc>
        <w:tc>
          <w:tcPr>
            <w:tcW w:w="1685" w:type="dxa"/>
            <w:vAlign w:val="center"/>
          </w:tcPr>
          <w:p w14:paraId="277E3D73"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1.详细设计说明书</w:t>
            </w:r>
          </w:p>
        </w:tc>
        <w:tc>
          <w:tcPr>
            <w:tcW w:w="1303" w:type="dxa"/>
            <w:vAlign w:val="center"/>
          </w:tcPr>
          <w:p w14:paraId="31082A50"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项目计划，需求分析</w:t>
            </w:r>
          </w:p>
        </w:tc>
      </w:tr>
      <w:tr w:rsidR="00D52001" w:rsidRPr="00A45053" w14:paraId="2C5585E5" w14:textId="77777777" w:rsidTr="00D52001">
        <w:trPr>
          <w:jc w:val="center"/>
        </w:trPr>
        <w:tc>
          <w:tcPr>
            <w:tcW w:w="734" w:type="dxa"/>
            <w:vAlign w:val="center"/>
          </w:tcPr>
          <w:p w14:paraId="7CE0448E"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p>
        </w:tc>
        <w:tc>
          <w:tcPr>
            <w:tcW w:w="720" w:type="dxa"/>
            <w:vAlign w:val="center"/>
          </w:tcPr>
          <w:p w14:paraId="42B2FDBD"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代码实施</w:t>
            </w:r>
          </w:p>
        </w:tc>
        <w:tc>
          <w:tcPr>
            <w:tcW w:w="1290" w:type="dxa"/>
            <w:vAlign w:val="center"/>
          </w:tcPr>
          <w:p w14:paraId="67BD02C4" w14:textId="77777777" w:rsidR="00D52001" w:rsidRPr="00A45053" w:rsidRDefault="001773E7"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2018.11.10</w:t>
            </w:r>
            <w:r w:rsidR="00FA28FB" w:rsidRPr="00A45053">
              <w:rPr>
                <w:rFonts w:ascii="宋体" w:eastAsia="宋体" w:hAnsi="宋体"/>
                <w:color w:val="000000"/>
                <w:sz w:val="24"/>
                <w:szCs w:val="24"/>
              </w:rPr>
              <w:t>-</w:t>
            </w:r>
          </w:p>
          <w:p w14:paraId="59200181" w14:textId="77777777" w:rsidR="00D52001" w:rsidRPr="00A45053" w:rsidRDefault="001773E7"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2018.12.11</w:t>
            </w:r>
          </w:p>
        </w:tc>
        <w:tc>
          <w:tcPr>
            <w:tcW w:w="3507" w:type="dxa"/>
            <w:vAlign w:val="center"/>
          </w:tcPr>
          <w:p w14:paraId="3BE685B5"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1.根据详细设计写代码；</w:t>
            </w:r>
          </w:p>
        </w:tc>
        <w:tc>
          <w:tcPr>
            <w:tcW w:w="1685" w:type="dxa"/>
            <w:vAlign w:val="center"/>
          </w:tcPr>
          <w:p w14:paraId="15A45469"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完成系统详细设计中规划的所有功能模块</w:t>
            </w:r>
          </w:p>
        </w:tc>
        <w:tc>
          <w:tcPr>
            <w:tcW w:w="1303" w:type="dxa"/>
            <w:vAlign w:val="center"/>
          </w:tcPr>
          <w:p w14:paraId="5C4709F3"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详细设计</w:t>
            </w:r>
          </w:p>
        </w:tc>
      </w:tr>
      <w:tr w:rsidR="00D52001" w:rsidRPr="00A45053" w14:paraId="23A2A32D" w14:textId="77777777" w:rsidTr="00D52001">
        <w:trPr>
          <w:trHeight w:val="2024"/>
          <w:jc w:val="center"/>
        </w:trPr>
        <w:tc>
          <w:tcPr>
            <w:tcW w:w="734" w:type="dxa"/>
            <w:vAlign w:val="center"/>
          </w:tcPr>
          <w:p w14:paraId="67FE7B21"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4</w:t>
            </w:r>
          </w:p>
        </w:tc>
        <w:tc>
          <w:tcPr>
            <w:tcW w:w="720" w:type="dxa"/>
            <w:vAlign w:val="center"/>
          </w:tcPr>
          <w:p w14:paraId="28C69222"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系统发布和培训</w:t>
            </w:r>
          </w:p>
        </w:tc>
        <w:tc>
          <w:tcPr>
            <w:tcW w:w="1290" w:type="dxa"/>
            <w:vAlign w:val="center"/>
          </w:tcPr>
          <w:p w14:paraId="64E0E077" w14:textId="77777777" w:rsidR="00D52001" w:rsidRPr="00A45053" w:rsidRDefault="001773E7"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2018.12.14</w:t>
            </w:r>
            <w:r w:rsidR="00FA28FB" w:rsidRPr="00A45053">
              <w:rPr>
                <w:rFonts w:ascii="宋体" w:eastAsia="宋体" w:hAnsi="宋体"/>
                <w:color w:val="000000"/>
                <w:sz w:val="24"/>
                <w:szCs w:val="24"/>
              </w:rPr>
              <w:t>-</w:t>
            </w:r>
            <w:r w:rsidRPr="00A45053">
              <w:rPr>
                <w:rFonts w:ascii="宋体" w:eastAsia="宋体" w:hAnsi="宋体"/>
                <w:color w:val="000000"/>
                <w:sz w:val="24"/>
                <w:szCs w:val="24"/>
              </w:rPr>
              <w:t>2018.12.18</w:t>
            </w:r>
          </w:p>
        </w:tc>
        <w:tc>
          <w:tcPr>
            <w:tcW w:w="3507" w:type="dxa"/>
            <w:vAlign w:val="center"/>
          </w:tcPr>
          <w:p w14:paraId="22102553"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1.系统操作培训；</w:t>
            </w:r>
          </w:p>
        </w:tc>
        <w:tc>
          <w:tcPr>
            <w:tcW w:w="1685" w:type="dxa"/>
            <w:vAlign w:val="center"/>
          </w:tcPr>
          <w:p w14:paraId="6074B0CD"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1.业务人员熟悉产品操作；</w:t>
            </w:r>
            <w:r w:rsidRPr="00A45053">
              <w:rPr>
                <w:rFonts w:ascii="宋体" w:eastAsia="宋体" w:hAnsi="宋体"/>
                <w:color w:val="000000"/>
                <w:sz w:val="24"/>
                <w:szCs w:val="24"/>
              </w:rPr>
              <w:br/>
              <w:t>2.管理人员熟悉产品操作；</w:t>
            </w:r>
            <w:r w:rsidRPr="00A45053">
              <w:rPr>
                <w:rFonts w:ascii="宋体" w:eastAsia="宋体" w:hAnsi="宋体"/>
                <w:color w:val="000000"/>
                <w:sz w:val="24"/>
                <w:szCs w:val="24"/>
              </w:rPr>
              <w:br/>
              <w:t>3.系统管理员能进行系统维护；</w:t>
            </w:r>
          </w:p>
        </w:tc>
        <w:tc>
          <w:tcPr>
            <w:tcW w:w="1303" w:type="dxa"/>
            <w:vAlign w:val="center"/>
          </w:tcPr>
          <w:p w14:paraId="77AF8588"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代码实施</w:t>
            </w:r>
          </w:p>
        </w:tc>
      </w:tr>
      <w:tr w:rsidR="00D52001" w:rsidRPr="00A45053" w14:paraId="43D7A209" w14:textId="77777777" w:rsidTr="00D52001">
        <w:trPr>
          <w:trHeight w:val="1123"/>
          <w:jc w:val="center"/>
        </w:trPr>
        <w:tc>
          <w:tcPr>
            <w:tcW w:w="734" w:type="dxa"/>
            <w:vAlign w:val="center"/>
          </w:tcPr>
          <w:p w14:paraId="315AB710"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5</w:t>
            </w:r>
          </w:p>
        </w:tc>
        <w:tc>
          <w:tcPr>
            <w:tcW w:w="720" w:type="dxa"/>
            <w:vAlign w:val="center"/>
          </w:tcPr>
          <w:p w14:paraId="002D9FC2"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试运行</w:t>
            </w:r>
          </w:p>
        </w:tc>
        <w:tc>
          <w:tcPr>
            <w:tcW w:w="1290" w:type="dxa"/>
            <w:vAlign w:val="center"/>
          </w:tcPr>
          <w:p w14:paraId="715678C4" w14:textId="77777777" w:rsidR="00D52001" w:rsidRPr="00A45053" w:rsidRDefault="001773E7"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2018.12.21</w:t>
            </w:r>
            <w:r w:rsidR="00FA28FB" w:rsidRPr="00A45053">
              <w:rPr>
                <w:rFonts w:ascii="宋体" w:eastAsia="宋体" w:hAnsi="宋体"/>
                <w:color w:val="000000"/>
                <w:sz w:val="24"/>
                <w:szCs w:val="24"/>
              </w:rPr>
              <w:t>-</w:t>
            </w:r>
          </w:p>
          <w:p w14:paraId="1D63E640" w14:textId="77777777" w:rsidR="00D52001" w:rsidRPr="00A45053" w:rsidRDefault="001773E7"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2018.12.28</w:t>
            </w:r>
          </w:p>
        </w:tc>
        <w:tc>
          <w:tcPr>
            <w:tcW w:w="3507" w:type="dxa"/>
            <w:vAlign w:val="center"/>
          </w:tcPr>
          <w:p w14:paraId="1C84EE75"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1.安装部署应用系统；</w:t>
            </w:r>
            <w:r w:rsidRPr="00A45053">
              <w:rPr>
                <w:rFonts w:ascii="宋体" w:eastAsia="宋体" w:hAnsi="宋体"/>
                <w:color w:val="000000"/>
                <w:sz w:val="24"/>
                <w:szCs w:val="24"/>
              </w:rPr>
              <w:br/>
              <w:t>2.运行业务；</w:t>
            </w:r>
          </w:p>
        </w:tc>
        <w:tc>
          <w:tcPr>
            <w:tcW w:w="1685" w:type="dxa"/>
            <w:vAlign w:val="center"/>
          </w:tcPr>
          <w:p w14:paraId="32BCC3BD"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1.应用系统稳定运行；</w:t>
            </w:r>
            <w:r w:rsidRPr="00A45053">
              <w:rPr>
                <w:rFonts w:ascii="宋体" w:eastAsia="宋体" w:hAnsi="宋体"/>
                <w:color w:val="000000"/>
                <w:sz w:val="24"/>
                <w:szCs w:val="24"/>
              </w:rPr>
              <w:br/>
              <w:t>2.系统运行结果正确无误</w:t>
            </w:r>
            <w:r w:rsidRPr="00A45053">
              <w:rPr>
                <w:rFonts w:ascii="宋体" w:eastAsia="宋体" w:hAnsi="宋体"/>
                <w:color w:val="000000"/>
                <w:sz w:val="24"/>
                <w:szCs w:val="24"/>
              </w:rPr>
              <w:lastRenderedPageBreak/>
              <w:t>（单据、报表等）；</w:t>
            </w:r>
          </w:p>
        </w:tc>
        <w:tc>
          <w:tcPr>
            <w:tcW w:w="1303" w:type="dxa"/>
            <w:vAlign w:val="center"/>
          </w:tcPr>
          <w:p w14:paraId="0EADFD35"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lastRenderedPageBreak/>
              <w:t>系统发布和培训</w:t>
            </w:r>
          </w:p>
        </w:tc>
      </w:tr>
      <w:tr w:rsidR="00D52001" w:rsidRPr="00A45053" w14:paraId="357390E8" w14:textId="77777777" w:rsidTr="00D52001">
        <w:trPr>
          <w:trHeight w:val="828"/>
          <w:jc w:val="center"/>
        </w:trPr>
        <w:tc>
          <w:tcPr>
            <w:tcW w:w="734" w:type="dxa"/>
            <w:vAlign w:val="center"/>
          </w:tcPr>
          <w:p w14:paraId="42700D8F"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6</w:t>
            </w:r>
          </w:p>
        </w:tc>
        <w:tc>
          <w:tcPr>
            <w:tcW w:w="720" w:type="dxa"/>
            <w:vAlign w:val="center"/>
          </w:tcPr>
          <w:p w14:paraId="5FC4FC11"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正式运行</w:t>
            </w:r>
          </w:p>
        </w:tc>
        <w:tc>
          <w:tcPr>
            <w:tcW w:w="1290" w:type="dxa"/>
            <w:vAlign w:val="center"/>
          </w:tcPr>
          <w:p w14:paraId="2306FF34" w14:textId="77777777" w:rsidR="00D52001" w:rsidRPr="00A45053" w:rsidRDefault="001773E7"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2019.01.08</w:t>
            </w:r>
          </w:p>
        </w:tc>
        <w:tc>
          <w:tcPr>
            <w:tcW w:w="3507" w:type="dxa"/>
            <w:vAlign w:val="center"/>
          </w:tcPr>
          <w:p w14:paraId="5E793E5D"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1.应用系统正式运行；</w:t>
            </w:r>
            <w:r w:rsidRPr="00A45053">
              <w:rPr>
                <w:rFonts w:ascii="宋体" w:eastAsia="宋体" w:hAnsi="宋体"/>
                <w:color w:val="000000"/>
                <w:sz w:val="24"/>
                <w:szCs w:val="24"/>
              </w:rPr>
              <w:br/>
              <w:t>2.运行过程问题解决；</w:t>
            </w:r>
          </w:p>
        </w:tc>
        <w:tc>
          <w:tcPr>
            <w:tcW w:w="1685" w:type="dxa"/>
            <w:vAlign w:val="center"/>
          </w:tcPr>
          <w:p w14:paraId="6C5A52C5"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1.业务正常运行，符合需求报告要求；</w:t>
            </w:r>
          </w:p>
        </w:tc>
        <w:tc>
          <w:tcPr>
            <w:tcW w:w="1303" w:type="dxa"/>
            <w:vAlign w:val="center"/>
          </w:tcPr>
          <w:p w14:paraId="6026395D"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运行</w:t>
            </w:r>
          </w:p>
        </w:tc>
      </w:tr>
    </w:tbl>
    <w:p w14:paraId="2D8AF23E" w14:textId="77777777" w:rsidR="00D52001" w:rsidRPr="00A45053" w:rsidRDefault="00D52001" w:rsidP="00A45053">
      <w:pPr>
        <w:spacing w:line="360" w:lineRule="auto"/>
        <w:rPr>
          <w:sz w:val="24"/>
          <w:szCs w:val="24"/>
        </w:rPr>
      </w:pPr>
    </w:p>
    <w:p w14:paraId="467C05D2" w14:textId="77777777" w:rsidR="00D52001" w:rsidRPr="00A45053" w:rsidRDefault="00D52001" w:rsidP="00A45053">
      <w:pPr>
        <w:pStyle w:val="4"/>
        <w:spacing w:line="360" w:lineRule="auto"/>
        <w:rPr>
          <w:sz w:val="24"/>
          <w:szCs w:val="24"/>
        </w:rPr>
      </w:pPr>
      <w:r w:rsidRPr="00A45053">
        <w:rPr>
          <w:sz w:val="24"/>
          <w:szCs w:val="24"/>
        </w:rPr>
        <w:t>项目调研阶段</w:t>
      </w:r>
    </w:p>
    <w:tbl>
      <w:tblPr>
        <w:tblW w:w="9238"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1285"/>
        <w:gridCol w:w="2957"/>
        <w:gridCol w:w="2517"/>
        <w:gridCol w:w="1769"/>
      </w:tblGrid>
      <w:tr w:rsidR="00D52001" w:rsidRPr="00A45053" w14:paraId="1CAF6DB9" w14:textId="77777777" w:rsidTr="00D52001">
        <w:trPr>
          <w:trHeight w:val="851"/>
        </w:trPr>
        <w:tc>
          <w:tcPr>
            <w:tcW w:w="710" w:type="dxa"/>
            <w:vAlign w:val="center"/>
          </w:tcPr>
          <w:p w14:paraId="1EF82634"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序号</w:t>
            </w:r>
          </w:p>
        </w:tc>
        <w:tc>
          <w:tcPr>
            <w:tcW w:w="1285" w:type="dxa"/>
            <w:vAlign w:val="center"/>
          </w:tcPr>
          <w:p w14:paraId="30DE555C"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任务</w:t>
            </w:r>
          </w:p>
        </w:tc>
        <w:tc>
          <w:tcPr>
            <w:tcW w:w="2957" w:type="dxa"/>
            <w:vAlign w:val="center"/>
          </w:tcPr>
          <w:p w14:paraId="5C7D744D"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工作内容</w:t>
            </w:r>
          </w:p>
        </w:tc>
        <w:tc>
          <w:tcPr>
            <w:tcW w:w="2517" w:type="dxa"/>
            <w:vAlign w:val="center"/>
          </w:tcPr>
          <w:p w14:paraId="53E38B8F"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工作结果</w:t>
            </w:r>
          </w:p>
        </w:tc>
        <w:tc>
          <w:tcPr>
            <w:tcW w:w="1769" w:type="dxa"/>
            <w:vAlign w:val="center"/>
          </w:tcPr>
          <w:p w14:paraId="5B6DC1C4"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前置条件</w:t>
            </w:r>
          </w:p>
        </w:tc>
      </w:tr>
      <w:tr w:rsidR="00D52001" w:rsidRPr="00A45053" w14:paraId="542F9021" w14:textId="77777777" w:rsidTr="00DC7053">
        <w:trPr>
          <w:trHeight w:val="776"/>
        </w:trPr>
        <w:tc>
          <w:tcPr>
            <w:tcW w:w="710" w:type="dxa"/>
            <w:vAlign w:val="center"/>
          </w:tcPr>
          <w:p w14:paraId="11110CCE"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1.1</w:t>
            </w:r>
          </w:p>
        </w:tc>
        <w:tc>
          <w:tcPr>
            <w:tcW w:w="1285" w:type="dxa"/>
            <w:vAlign w:val="center"/>
          </w:tcPr>
          <w:p w14:paraId="5624EFF6"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项目启动</w:t>
            </w:r>
          </w:p>
        </w:tc>
        <w:tc>
          <w:tcPr>
            <w:tcW w:w="2957" w:type="dxa"/>
            <w:vAlign w:val="center"/>
          </w:tcPr>
          <w:p w14:paraId="621681E3"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1.启动项目,明确分工、责任</w:t>
            </w:r>
            <w:r w:rsidRPr="00A45053">
              <w:rPr>
                <w:rFonts w:ascii="宋体" w:eastAsia="宋体" w:hAnsi="宋体"/>
                <w:color w:val="000000"/>
                <w:sz w:val="24"/>
                <w:szCs w:val="24"/>
              </w:rPr>
              <w:br/>
              <w:t>2.人员配备；</w:t>
            </w:r>
          </w:p>
        </w:tc>
        <w:tc>
          <w:tcPr>
            <w:tcW w:w="2517" w:type="dxa"/>
            <w:vAlign w:val="center"/>
          </w:tcPr>
          <w:p w14:paraId="1481D349"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项目启动</w:t>
            </w:r>
          </w:p>
        </w:tc>
        <w:tc>
          <w:tcPr>
            <w:tcW w:w="1769" w:type="dxa"/>
            <w:vAlign w:val="center"/>
          </w:tcPr>
          <w:p w14:paraId="5393479F" w14:textId="77777777" w:rsidR="00D52001" w:rsidRPr="00A45053" w:rsidRDefault="00DC7053"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hint="eastAsia"/>
                <w:color w:val="000000"/>
                <w:sz w:val="24"/>
                <w:szCs w:val="24"/>
              </w:rPr>
              <w:t>无</w:t>
            </w:r>
          </w:p>
        </w:tc>
      </w:tr>
      <w:tr w:rsidR="00D52001" w:rsidRPr="00A45053" w14:paraId="4DE89FC9" w14:textId="77777777" w:rsidTr="00D52001">
        <w:trPr>
          <w:trHeight w:val="1034"/>
        </w:trPr>
        <w:tc>
          <w:tcPr>
            <w:tcW w:w="710" w:type="dxa"/>
            <w:vAlign w:val="center"/>
          </w:tcPr>
          <w:p w14:paraId="3FB91502"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1.2</w:t>
            </w:r>
          </w:p>
        </w:tc>
        <w:tc>
          <w:tcPr>
            <w:tcW w:w="1285" w:type="dxa"/>
            <w:vAlign w:val="center"/>
          </w:tcPr>
          <w:p w14:paraId="3A67D175"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现场调研</w:t>
            </w:r>
          </w:p>
        </w:tc>
        <w:tc>
          <w:tcPr>
            <w:tcW w:w="2957" w:type="dxa"/>
            <w:vAlign w:val="center"/>
          </w:tcPr>
          <w:p w14:paraId="3BDB4647"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1.现场访谈；</w:t>
            </w:r>
            <w:r w:rsidRPr="00A45053">
              <w:rPr>
                <w:rFonts w:ascii="宋体" w:eastAsia="宋体" w:hAnsi="宋体"/>
                <w:color w:val="000000"/>
                <w:sz w:val="24"/>
                <w:szCs w:val="24"/>
              </w:rPr>
              <w:br/>
              <w:t>2.记录；</w:t>
            </w:r>
            <w:r w:rsidRPr="00A45053">
              <w:rPr>
                <w:rFonts w:ascii="宋体" w:eastAsia="宋体" w:hAnsi="宋体"/>
                <w:color w:val="000000"/>
                <w:sz w:val="24"/>
                <w:szCs w:val="24"/>
              </w:rPr>
              <w:br/>
              <w:t>3.问题交流</w:t>
            </w:r>
          </w:p>
        </w:tc>
        <w:tc>
          <w:tcPr>
            <w:tcW w:w="2517" w:type="dxa"/>
            <w:vAlign w:val="center"/>
          </w:tcPr>
          <w:p w14:paraId="6623E449" w14:textId="77777777" w:rsidR="00D52001" w:rsidRPr="00A45053" w:rsidRDefault="00D52001" w:rsidP="00A45053">
            <w:pPr>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1.调研记录；</w:t>
            </w:r>
            <w:r w:rsidRPr="00A45053">
              <w:rPr>
                <w:rFonts w:ascii="宋体" w:eastAsia="宋体" w:hAnsi="宋体"/>
                <w:color w:val="000000"/>
                <w:sz w:val="24"/>
                <w:szCs w:val="24"/>
              </w:rPr>
              <w:br/>
              <w:t>2.会议记录；</w:t>
            </w:r>
          </w:p>
        </w:tc>
        <w:tc>
          <w:tcPr>
            <w:tcW w:w="1769" w:type="dxa"/>
            <w:vAlign w:val="center"/>
          </w:tcPr>
          <w:p w14:paraId="09F9C433"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调研准备完成</w:t>
            </w:r>
          </w:p>
        </w:tc>
      </w:tr>
      <w:tr w:rsidR="00D52001" w:rsidRPr="00A45053" w14:paraId="3280FD53" w14:textId="77777777" w:rsidTr="00D52001">
        <w:trPr>
          <w:trHeight w:val="893"/>
        </w:trPr>
        <w:tc>
          <w:tcPr>
            <w:tcW w:w="710" w:type="dxa"/>
            <w:vAlign w:val="center"/>
          </w:tcPr>
          <w:p w14:paraId="7046B1E4"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1.3</w:t>
            </w:r>
          </w:p>
        </w:tc>
        <w:tc>
          <w:tcPr>
            <w:tcW w:w="1285" w:type="dxa"/>
            <w:vAlign w:val="center"/>
          </w:tcPr>
          <w:p w14:paraId="632369CB"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调研结束</w:t>
            </w:r>
          </w:p>
        </w:tc>
        <w:tc>
          <w:tcPr>
            <w:tcW w:w="2957" w:type="dxa"/>
            <w:vAlign w:val="center"/>
          </w:tcPr>
          <w:p w14:paraId="609E7539"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1.完成调研工作；</w:t>
            </w:r>
          </w:p>
        </w:tc>
        <w:tc>
          <w:tcPr>
            <w:tcW w:w="2517" w:type="dxa"/>
            <w:vAlign w:val="center"/>
          </w:tcPr>
          <w:p w14:paraId="3A03FBCD"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1.需求报告（正式）；</w:t>
            </w:r>
          </w:p>
        </w:tc>
        <w:tc>
          <w:tcPr>
            <w:tcW w:w="1769" w:type="dxa"/>
            <w:vAlign w:val="center"/>
          </w:tcPr>
          <w:p w14:paraId="45DFB71F"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报告确认完成</w:t>
            </w:r>
          </w:p>
        </w:tc>
      </w:tr>
    </w:tbl>
    <w:p w14:paraId="1983238F" w14:textId="77777777" w:rsidR="00D52001" w:rsidRPr="00A45053" w:rsidRDefault="00D52001" w:rsidP="00A45053">
      <w:pPr>
        <w:adjustRightInd w:val="0"/>
        <w:snapToGrid w:val="0"/>
        <w:spacing w:line="360" w:lineRule="auto"/>
        <w:rPr>
          <w:b/>
          <w:color w:val="000000"/>
          <w:sz w:val="24"/>
          <w:szCs w:val="24"/>
        </w:rPr>
      </w:pPr>
    </w:p>
    <w:p w14:paraId="56F7E696" w14:textId="77777777" w:rsidR="00D52001" w:rsidRPr="00A45053" w:rsidRDefault="00D52001" w:rsidP="00A45053">
      <w:pPr>
        <w:pStyle w:val="4"/>
        <w:spacing w:line="360" w:lineRule="auto"/>
        <w:rPr>
          <w:sz w:val="24"/>
          <w:szCs w:val="24"/>
        </w:rPr>
      </w:pPr>
      <w:r w:rsidRPr="00A45053">
        <w:rPr>
          <w:sz w:val="24"/>
          <w:szCs w:val="24"/>
        </w:rPr>
        <w:t>项目计划阶段</w:t>
      </w:r>
    </w:p>
    <w:tbl>
      <w:tblPr>
        <w:tblW w:w="9215"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3"/>
        <w:gridCol w:w="1980"/>
        <w:gridCol w:w="2749"/>
        <w:gridCol w:w="2080"/>
      </w:tblGrid>
      <w:tr w:rsidR="00D52001" w:rsidRPr="00A45053" w14:paraId="3B6B387D" w14:textId="77777777" w:rsidTr="00D52001">
        <w:trPr>
          <w:trHeight w:val="496"/>
        </w:trPr>
        <w:tc>
          <w:tcPr>
            <w:tcW w:w="993" w:type="dxa"/>
            <w:vAlign w:val="center"/>
          </w:tcPr>
          <w:p w14:paraId="7F55E6D3"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序号</w:t>
            </w:r>
          </w:p>
        </w:tc>
        <w:tc>
          <w:tcPr>
            <w:tcW w:w="1413" w:type="dxa"/>
            <w:vAlign w:val="center"/>
          </w:tcPr>
          <w:p w14:paraId="1D8520CB"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任务</w:t>
            </w:r>
          </w:p>
        </w:tc>
        <w:tc>
          <w:tcPr>
            <w:tcW w:w="1980" w:type="dxa"/>
            <w:vAlign w:val="center"/>
          </w:tcPr>
          <w:p w14:paraId="1747D434"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工作内容</w:t>
            </w:r>
          </w:p>
        </w:tc>
        <w:tc>
          <w:tcPr>
            <w:tcW w:w="2749" w:type="dxa"/>
            <w:vAlign w:val="center"/>
          </w:tcPr>
          <w:p w14:paraId="39A49B2B"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工作结果</w:t>
            </w:r>
          </w:p>
        </w:tc>
        <w:tc>
          <w:tcPr>
            <w:tcW w:w="2080" w:type="dxa"/>
            <w:vAlign w:val="center"/>
          </w:tcPr>
          <w:p w14:paraId="7AE19703"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前置条件</w:t>
            </w:r>
          </w:p>
        </w:tc>
      </w:tr>
      <w:tr w:rsidR="00D52001" w:rsidRPr="00A45053" w14:paraId="314B30A0" w14:textId="77777777" w:rsidTr="00DC7053">
        <w:trPr>
          <w:trHeight w:val="384"/>
        </w:trPr>
        <w:tc>
          <w:tcPr>
            <w:tcW w:w="993" w:type="dxa"/>
            <w:vAlign w:val="center"/>
          </w:tcPr>
          <w:p w14:paraId="1B62EA8E"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2.1</w:t>
            </w:r>
          </w:p>
        </w:tc>
        <w:tc>
          <w:tcPr>
            <w:tcW w:w="1413" w:type="dxa"/>
            <w:vAlign w:val="center"/>
          </w:tcPr>
          <w:p w14:paraId="3CCD0694"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项目计划</w:t>
            </w:r>
          </w:p>
        </w:tc>
        <w:tc>
          <w:tcPr>
            <w:tcW w:w="1980" w:type="dxa"/>
            <w:vAlign w:val="center"/>
          </w:tcPr>
          <w:p w14:paraId="20823010"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1.编制项目计划；</w:t>
            </w:r>
          </w:p>
        </w:tc>
        <w:tc>
          <w:tcPr>
            <w:tcW w:w="2749" w:type="dxa"/>
            <w:vAlign w:val="center"/>
          </w:tcPr>
          <w:p w14:paraId="3D7A968D"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1.项目计划（稿）；</w:t>
            </w:r>
          </w:p>
        </w:tc>
        <w:tc>
          <w:tcPr>
            <w:tcW w:w="2080" w:type="dxa"/>
            <w:vAlign w:val="center"/>
          </w:tcPr>
          <w:p w14:paraId="22EE76AB" w14:textId="77777777" w:rsidR="00D52001" w:rsidRPr="00A45053" w:rsidRDefault="00DC7053"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hint="eastAsia"/>
                <w:color w:val="000000"/>
                <w:sz w:val="24"/>
                <w:szCs w:val="24"/>
              </w:rPr>
              <w:t>无</w:t>
            </w:r>
          </w:p>
        </w:tc>
      </w:tr>
      <w:tr w:rsidR="00D52001" w:rsidRPr="00A45053" w14:paraId="732FB7F0" w14:textId="77777777" w:rsidTr="00DC7053">
        <w:tc>
          <w:tcPr>
            <w:tcW w:w="993" w:type="dxa"/>
            <w:vAlign w:val="center"/>
          </w:tcPr>
          <w:p w14:paraId="2C952DF0"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2.2</w:t>
            </w:r>
          </w:p>
        </w:tc>
        <w:tc>
          <w:tcPr>
            <w:tcW w:w="1413" w:type="dxa"/>
            <w:vAlign w:val="center"/>
          </w:tcPr>
          <w:p w14:paraId="7210126C" w14:textId="77777777" w:rsidR="00D52001" w:rsidRPr="00A45053" w:rsidRDefault="00D52001" w:rsidP="00A45053">
            <w:pPr>
              <w:spacing w:line="360" w:lineRule="auto"/>
              <w:jc w:val="center"/>
              <w:rPr>
                <w:rFonts w:ascii="宋体" w:eastAsia="宋体" w:hAnsi="宋体"/>
                <w:color w:val="000000"/>
                <w:sz w:val="24"/>
                <w:szCs w:val="24"/>
              </w:rPr>
            </w:pPr>
            <w:r w:rsidRPr="00A45053">
              <w:rPr>
                <w:rFonts w:ascii="宋体" w:eastAsia="宋体" w:hAnsi="宋体"/>
                <w:color w:val="000000"/>
                <w:sz w:val="24"/>
                <w:szCs w:val="24"/>
              </w:rPr>
              <w:t>软件计划</w:t>
            </w:r>
          </w:p>
        </w:tc>
        <w:tc>
          <w:tcPr>
            <w:tcW w:w="1980" w:type="dxa"/>
            <w:vAlign w:val="center"/>
          </w:tcPr>
          <w:p w14:paraId="6D9FA8F3" w14:textId="77777777" w:rsidR="00D52001" w:rsidRPr="00A45053" w:rsidRDefault="00D52001" w:rsidP="00A45053">
            <w:pPr>
              <w:spacing w:line="360" w:lineRule="auto"/>
              <w:rPr>
                <w:rFonts w:ascii="宋体" w:eastAsia="宋体" w:hAnsi="宋体"/>
                <w:color w:val="000000"/>
                <w:sz w:val="24"/>
                <w:szCs w:val="24"/>
              </w:rPr>
            </w:pPr>
            <w:r w:rsidRPr="00A45053">
              <w:rPr>
                <w:rFonts w:ascii="宋体" w:eastAsia="宋体" w:hAnsi="宋体"/>
                <w:color w:val="000000"/>
                <w:sz w:val="24"/>
                <w:szCs w:val="24"/>
              </w:rPr>
              <w:t>1.软件要求描述；</w:t>
            </w:r>
          </w:p>
        </w:tc>
        <w:tc>
          <w:tcPr>
            <w:tcW w:w="2749" w:type="dxa"/>
            <w:vAlign w:val="center"/>
          </w:tcPr>
          <w:p w14:paraId="21216BE3" w14:textId="77777777" w:rsidR="00D52001" w:rsidRPr="00A45053" w:rsidRDefault="00D52001" w:rsidP="00A45053">
            <w:pPr>
              <w:spacing w:line="360" w:lineRule="auto"/>
              <w:rPr>
                <w:rFonts w:ascii="宋体" w:eastAsia="宋体" w:hAnsi="宋体"/>
                <w:color w:val="000000"/>
                <w:sz w:val="24"/>
                <w:szCs w:val="24"/>
              </w:rPr>
            </w:pPr>
            <w:r w:rsidRPr="00A45053">
              <w:rPr>
                <w:rFonts w:ascii="宋体" w:eastAsia="宋体" w:hAnsi="宋体"/>
                <w:color w:val="000000"/>
                <w:sz w:val="24"/>
                <w:szCs w:val="24"/>
              </w:rPr>
              <w:t>1.软件要求描述；</w:t>
            </w:r>
          </w:p>
        </w:tc>
        <w:tc>
          <w:tcPr>
            <w:tcW w:w="2080" w:type="dxa"/>
            <w:vAlign w:val="center"/>
          </w:tcPr>
          <w:p w14:paraId="1A34B5D0" w14:textId="77777777" w:rsidR="00D52001" w:rsidRPr="00A45053" w:rsidRDefault="00DC7053"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hint="eastAsia"/>
                <w:color w:val="000000"/>
                <w:sz w:val="24"/>
                <w:szCs w:val="24"/>
              </w:rPr>
              <w:t>无</w:t>
            </w:r>
          </w:p>
        </w:tc>
      </w:tr>
      <w:tr w:rsidR="00D52001" w:rsidRPr="00A45053" w14:paraId="20301204" w14:textId="77777777" w:rsidTr="00D52001">
        <w:trPr>
          <w:trHeight w:val="886"/>
        </w:trPr>
        <w:tc>
          <w:tcPr>
            <w:tcW w:w="993" w:type="dxa"/>
            <w:vAlign w:val="center"/>
          </w:tcPr>
          <w:p w14:paraId="08B0680E"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2.3</w:t>
            </w:r>
          </w:p>
        </w:tc>
        <w:tc>
          <w:tcPr>
            <w:tcW w:w="1413" w:type="dxa"/>
            <w:vAlign w:val="center"/>
          </w:tcPr>
          <w:p w14:paraId="729489EB"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完成计划</w:t>
            </w:r>
          </w:p>
        </w:tc>
        <w:tc>
          <w:tcPr>
            <w:tcW w:w="1980" w:type="dxa"/>
            <w:vAlign w:val="center"/>
          </w:tcPr>
          <w:p w14:paraId="477BFC59"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1.完成计划并提</w:t>
            </w:r>
            <w:r w:rsidRPr="00A45053">
              <w:rPr>
                <w:rFonts w:ascii="宋体" w:eastAsia="宋体" w:hAnsi="宋体"/>
                <w:color w:val="000000"/>
                <w:sz w:val="24"/>
                <w:szCs w:val="24"/>
              </w:rPr>
              <w:lastRenderedPageBreak/>
              <w:t>交执行；</w:t>
            </w:r>
          </w:p>
        </w:tc>
        <w:tc>
          <w:tcPr>
            <w:tcW w:w="2749" w:type="dxa"/>
            <w:vAlign w:val="center"/>
          </w:tcPr>
          <w:p w14:paraId="7A8CC575"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lastRenderedPageBreak/>
              <w:t>1.项目计划（正式）；</w:t>
            </w:r>
            <w:r w:rsidRPr="00A45053">
              <w:rPr>
                <w:rFonts w:ascii="宋体" w:eastAsia="宋体" w:hAnsi="宋体"/>
                <w:color w:val="000000"/>
                <w:sz w:val="24"/>
                <w:szCs w:val="24"/>
              </w:rPr>
              <w:br/>
            </w:r>
            <w:r w:rsidRPr="00A45053">
              <w:rPr>
                <w:rFonts w:ascii="宋体" w:eastAsia="宋体" w:hAnsi="宋体"/>
                <w:color w:val="000000"/>
                <w:sz w:val="24"/>
                <w:szCs w:val="24"/>
              </w:rPr>
              <w:lastRenderedPageBreak/>
              <w:t>2.软件计划描述</w:t>
            </w:r>
          </w:p>
        </w:tc>
        <w:tc>
          <w:tcPr>
            <w:tcW w:w="2080" w:type="dxa"/>
            <w:vAlign w:val="center"/>
          </w:tcPr>
          <w:p w14:paraId="058025A0"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lastRenderedPageBreak/>
              <w:t>计划确认完成</w:t>
            </w:r>
          </w:p>
        </w:tc>
      </w:tr>
    </w:tbl>
    <w:p w14:paraId="6F2FE157" w14:textId="77777777" w:rsidR="00D52001" w:rsidRPr="00A45053" w:rsidRDefault="00D52001" w:rsidP="00A45053">
      <w:pPr>
        <w:adjustRightInd w:val="0"/>
        <w:snapToGrid w:val="0"/>
        <w:spacing w:line="360" w:lineRule="auto"/>
        <w:rPr>
          <w:b/>
          <w:color w:val="000000"/>
          <w:sz w:val="24"/>
          <w:szCs w:val="24"/>
        </w:rPr>
      </w:pPr>
    </w:p>
    <w:p w14:paraId="1AE4C829" w14:textId="77777777" w:rsidR="00D52001" w:rsidRPr="00A45053" w:rsidRDefault="00D52001" w:rsidP="00A45053">
      <w:pPr>
        <w:pStyle w:val="4"/>
        <w:spacing w:line="360" w:lineRule="auto"/>
        <w:rPr>
          <w:sz w:val="24"/>
          <w:szCs w:val="24"/>
        </w:rPr>
      </w:pPr>
      <w:r w:rsidRPr="00A45053">
        <w:rPr>
          <w:sz w:val="24"/>
          <w:szCs w:val="24"/>
        </w:rPr>
        <w:t>项目设计阶段</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873"/>
        <w:gridCol w:w="3564"/>
        <w:gridCol w:w="2016"/>
        <w:gridCol w:w="1394"/>
      </w:tblGrid>
      <w:tr w:rsidR="00D52001" w:rsidRPr="00A45053" w14:paraId="495FD20A" w14:textId="77777777" w:rsidTr="00D52001">
        <w:tc>
          <w:tcPr>
            <w:tcW w:w="675" w:type="dxa"/>
            <w:vAlign w:val="center"/>
          </w:tcPr>
          <w:p w14:paraId="55DF829E"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序号</w:t>
            </w:r>
          </w:p>
        </w:tc>
        <w:tc>
          <w:tcPr>
            <w:tcW w:w="873" w:type="dxa"/>
            <w:vAlign w:val="center"/>
          </w:tcPr>
          <w:p w14:paraId="7AA2CA4D"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任务</w:t>
            </w:r>
          </w:p>
        </w:tc>
        <w:tc>
          <w:tcPr>
            <w:tcW w:w="3564" w:type="dxa"/>
            <w:vAlign w:val="center"/>
          </w:tcPr>
          <w:p w14:paraId="5237E32F"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工作内容</w:t>
            </w:r>
          </w:p>
        </w:tc>
        <w:tc>
          <w:tcPr>
            <w:tcW w:w="2016" w:type="dxa"/>
            <w:vAlign w:val="center"/>
          </w:tcPr>
          <w:p w14:paraId="45135B9D"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工作结果</w:t>
            </w:r>
          </w:p>
        </w:tc>
        <w:tc>
          <w:tcPr>
            <w:tcW w:w="1394" w:type="dxa"/>
            <w:vAlign w:val="center"/>
          </w:tcPr>
          <w:p w14:paraId="12AE7233"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前置条件</w:t>
            </w:r>
          </w:p>
        </w:tc>
      </w:tr>
      <w:tr w:rsidR="00D52001" w:rsidRPr="00A45053" w14:paraId="20F7BBAD" w14:textId="77777777" w:rsidTr="00DC7053">
        <w:tc>
          <w:tcPr>
            <w:tcW w:w="675" w:type="dxa"/>
            <w:vAlign w:val="center"/>
          </w:tcPr>
          <w:p w14:paraId="7C09965B"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3.1</w:t>
            </w:r>
          </w:p>
        </w:tc>
        <w:tc>
          <w:tcPr>
            <w:tcW w:w="873" w:type="dxa"/>
            <w:vAlign w:val="center"/>
          </w:tcPr>
          <w:p w14:paraId="16DA2144"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初步设计</w:t>
            </w:r>
          </w:p>
        </w:tc>
        <w:tc>
          <w:tcPr>
            <w:tcW w:w="3564" w:type="dxa"/>
            <w:vAlign w:val="center"/>
          </w:tcPr>
          <w:p w14:paraId="493AD916"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1.根据需求报告进行系统初步设计；</w:t>
            </w:r>
          </w:p>
        </w:tc>
        <w:tc>
          <w:tcPr>
            <w:tcW w:w="2016" w:type="dxa"/>
            <w:vAlign w:val="center"/>
          </w:tcPr>
          <w:p w14:paraId="71A70159"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1.分析设计报告；</w:t>
            </w:r>
          </w:p>
        </w:tc>
        <w:tc>
          <w:tcPr>
            <w:tcW w:w="1394" w:type="dxa"/>
            <w:vAlign w:val="center"/>
          </w:tcPr>
          <w:p w14:paraId="2EEBA3CD" w14:textId="77777777" w:rsidR="00D52001" w:rsidRPr="00A45053" w:rsidRDefault="00DC7053"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hint="eastAsia"/>
                <w:color w:val="000000"/>
                <w:sz w:val="24"/>
                <w:szCs w:val="24"/>
              </w:rPr>
              <w:t>无</w:t>
            </w:r>
          </w:p>
        </w:tc>
      </w:tr>
      <w:tr w:rsidR="00D52001" w:rsidRPr="00A45053" w14:paraId="0D6614F3" w14:textId="77777777" w:rsidTr="00D52001">
        <w:tc>
          <w:tcPr>
            <w:tcW w:w="675" w:type="dxa"/>
            <w:vAlign w:val="center"/>
          </w:tcPr>
          <w:p w14:paraId="5AE7AB45"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3.2</w:t>
            </w:r>
          </w:p>
        </w:tc>
        <w:tc>
          <w:tcPr>
            <w:tcW w:w="873" w:type="dxa"/>
            <w:vAlign w:val="center"/>
          </w:tcPr>
          <w:p w14:paraId="04A26497"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设计确认</w:t>
            </w:r>
          </w:p>
        </w:tc>
        <w:tc>
          <w:tcPr>
            <w:tcW w:w="3564" w:type="dxa"/>
            <w:vAlign w:val="center"/>
          </w:tcPr>
          <w:p w14:paraId="64F9A542"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1.确认设计报告；</w:t>
            </w:r>
          </w:p>
        </w:tc>
        <w:tc>
          <w:tcPr>
            <w:tcW w:w="2016" w:type="dxa"/>
            <w:vAlign w:val="center"/>
          </w:tcPr>
          <w:p w14:paraId="5845BBDA"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2.设计报告签字；</w:t>
            </w:r>
          </w:p>
        </w:tc>
        <w:tc>
          <w:tcPr>
            <w:tcW w:w="1394" w:type="dxa"/>
            <w:vAlign w:val="center"/>
          </w:tcPr>
          <w:p w14:paraId="06448319"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设计完成</w:t>
            </w:r>
          </w:p>
        </w:tc>
      </w:tr>
      <w:tr w:rsidR="00D52001" w:rsidRPr="00A45053" w14:paraId="622B3ED6" w14:textId="77777777" w:rsidTr="00D52001">
        <w:tc>
          <w:tcPr>
            <w:tcW w:w="675" w:type="dxa"/>
            <w:vAlign w:val="center"/>
          </w:tcPr>
          <w:p w14:paraId="203E70F7"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3.3</w:t>
            </w:r>
          </w:p>
        </w:tc>
        <w:tc>
          <w:tcPr>
            <w:tcW w:w="873" w:type="dxa"/>
            <w:vAlign w:val="center"/>
          </w:tcPr>
          <w:p w14:paraId="16808089"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功能实现</w:t>
            </w:r>
          </w:p>
        </w:tc>
        <w:tc>
          <w:tcPr>
            <w:tcW w:w="3564" w:type="dxa"/>
            <w:vAlign w:val="center"/>
          </w:tcPr>
          <w:p w14:paraId="5ACFC236"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1.编程实现设计；</w:t>
            </w:r>
          </w:p>
        </w:tc>
        <w:tc>
          <w:tcPr>
            <w:tcW w:w="2016" w:type="dxa"/>
            <w:vAlign w:val="center"/>
          </w:tcPr>
          <w:p w14:paraId="6F5A8587"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1.系统实现；</w:t>
            </w:r>
          </w:p>
        </w:tc>
        <w:tc>
          <w:tcPr>
            <w:tcW w:w="1394" w:type="dxa"/>
            <w:vAlign w:val="center"/>
          </w:tcPr>
          <w:p w14:paraId="7EC18C2B"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设计确认</w:t>
            </w:r>
          </w:p>
        </w:tc>
      </w:tr>
      <w:tr w:rsidR="00D52001" w:rsidRPr="00A45053" w14:paraId="241835F1" w14:textId="77777777" w:rsidTr="00D52001">
        <w:trPr>
          <w:trHeight w:val="637"/>
        </w:trPr>
        <w:tc>
          <w:tcPr>
            <w:tcW w:w="675" w:type="dxa"/>
            <w:vAlign w:val="center"/>
          </w:tcPr>
          <w:p w14:paraId="30168344"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3.4</w:t>
            </w:r>
          </w:p>
        </w:tc>
        <w:tc>
          <w:tcPr>
            <w:tcW w:w="873" w:type="dxa"/>
            <w:vAlign w:val="center"/>
          </w:tcPr>
          <w:p w14:paraId="6AB69447"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系统确认</w:t>
            </w:r>
          </w:p>
        </w:tc>
        <w:tc>
          <w:tcPr>
            <w:tcW w:w="3564" w:type="dxa"/>
            <w:vAlign w:val="center"/>
          </w:tcPr>
          <w:p w14:paraId="79635A0E"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1.演示设计的系统；</w:t>
            </w:r>
            <w:r w:rsidRPr="00A45053">
              <w:rPr>
                <w:rFonts w:ascii="宋体" w:eastAsia="宋体" w:hAnsi="宋体"/>
                <w:color w:val="000000"/>
                <w:sz w:val="24"/>
                <w:szCs w:val="24"/>
              </w:rPr>
              <w:br/>
              <w:t>2.确认不通过转上一步；</w:t>
            </w:r>
          </w:p>
        </w:tc>
        <w:tc>
          <w:tcPr>
            <w:tcW w:w="2016" w:type="dxa"/>
            <w:vAlign w:val="center"/>
          </w:tcPr>
          <w:p w14:paraId="7382CB5C"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1.修改意见；</w:t>
            </w:r>
            <w:r w:rsidRPr="00A45053">
              <w:rPr>
                <w:rFonts w:ascii="宋体" w:eastAsia="宋体" w:hAnsi="宋体"/>
                <w:color w:val="000000"/>
                <w:sz w:val="24"/>
                <w:szCs w:val="24"/>
              </w:rPr>
              <w:br/>
              <w:t>2.记录；</w:t>
            </w:r>
          </w:p>
        </w:tc>
        <w:tc>
          <w:tcPr>
            <w:tcW w:w="1394" w:type="dxa"/>
            <w:vAlign w:val="center"/>
          </w:tcPr>
          <w:p w14:paraId="7BC0876C"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系统实现</w:t>
            </w:r>
          </w:p>
        </w:tc>
      </w:tr>
      <w:tr w:rsidR="00D52001" w:rsidRPr="00A45053" w14:paraId="6F1E3301" w14:textId="77777777" w:rsidTr="00D52001">
        <w:trPr>
          <w:trHeight w:val="689"/>
        </w:trPr>
        <w:tc>
          <w:tcPr>
            <w:tcW w:w="675" w:type="dxa"/>
            <w:vAlign w:val="center"/>
          </w:tcPr>
          <w:p w14:paraId="4FDA3431"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3.5</w:t>
            </w:r>
          </w:p>
        </w:tc>
        <w:tc>
          <w:tcPr>
            <w:tcW w:w="873" w:type="dxa"/>
            <w:vAlign w:val="center"/>
          </w:tcPr>
          <w:p w14:paraId="01112D3F"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系统测试</w:t>
            </w:r>
          </w:p>
        </w:tc>
        <w:tc>
          <w:tcPr>
            <w:tcW w:w="3564" w:type="dxa"/>
            <w:vAlign w:val="center"/>
          </w:tcPr>
          <w:p w14:paraId="0B017D84"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1.测试系统并进行问题修改；</w:t>
            </w:r>
            <w:r w:rsidRPr="00A45053">
              <w:rPr>
                <w:rFonts w:ascii="宋体" w:eastAsia="宋体" w:hAnsi="宋体"/>
                <w:color w:val="000000"/>
                <w:sz w:val="24"/>
                <w:szCs w:val="24"/>
              </w:rPr>
              <w:br/>
              <w:t>2.满足发布条件后进入下一步；</w:t>
            </w:r>
          </w:p>
        </w:tc>
        <w:tc>
          <w:tcPr>
            <w:tcW w:w="2016" w:type="dxa"/>
            <w:vAlign w:val="center"/>
          </w:tcPr>
          <w:p w14:paraId="5338EA33"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1.问题记录；</w:t>
            </w:r>
            <w:r w:rsidRPr="00A45053">
              <w:rPr>
                <w:rFonts w:ascii="宋体" w:eastAsia="宋体" w:hAnsi="宋体"/>
                <w:color w:val="000000"/>
                <w:sz w:val="24"/>
                <w:szCs w:val="24"/>
              </w:rPr>
              <w:br/>
              <w:t>2.测试报告；</w:t>
            </w:r>
          </w:p>
        </w:tc>
        <w:tc>
          <w:tcPr>
            <w:tcW w:w="1394" w:type="dxa"/>
            <w:vAlign w:val="center"/>
          </w:tcPr>
          <w:p w14:paraId="497D832D"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系统确认</w:t>
            </w:r>
          </w:p>
        </w:tc>
      </w:tr>
      <w:tr w:rsidR="00D52001" w:rsidRPr="00A45053" w14:paraId="4D627D46" w14:textId="77777777" w:rsidTr="00D52001">
        <w:tc>
          <w:tcPr>
            <w:tcW w:w="675" w:type="dxa"/>
            <w:vAlign w:val="center"/>
          </w:tcPr>
          <w:p w14:paraId="7497AF83"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3.6</w:t>
            </w:r>
          </w:p>
        </w:tc>
        <w:tc>
          <w:tcPr>
            <w:tcW w:w="873" w:type="dxa"/>
            <w:vAlign w:val="center"/>
          </w:tcPr>
          <w:p w14:paraId="7A35220F"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系统发布</w:t>
            </w:r>
          </w:p>
        </w:tc>
        <w:tc>
          <w:tcPr>
            <w:tcW w:w="3564" w:type="dxa"/>
            <w:vAlign w:val="center"/>
          </w:tcPr>
          <w:p w14:paraId="636881D3"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1.完成系统设计，发布使用；</w:t>
            </w:r>
          </w:p>
        </w:tc>
        <w:tc>
          <w:tcPr>
            <w:tcW w:w="2016" w:type="dxa"/>
            <w:vAlign w:val="center"/>
          </w:tcPr>
          <w:p w14:paraId="3B49568A"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1.设计的系统；</w:t>
            </w:r>
            <w:r w:rsidRPr="00A45053">
              <w:rPr>
                <w:rFonts w:ascii="宋体" w:eastAsia="宋体" w:hAnsi="宋体"/>
                <w:color w:val="000000"/>
                <w:sz w:val="24"/>
                <w:szCs w:val="24"/>
              </w:rPr>
              <w:br/>
              <w:t>2.相关系统文档；</w:t>
            </w:r>
          </w:p>
        </w:tc>
        <w:tc>
          <w:tcPr>
            <w:tcW w:w="1394" w:type="dxa"/>
            <w:vAlign w:val="center"/>
          </w:tcPr>
          <w:p w14:paraId="0789D2A3"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系统测试通过</w:t>
            </w:r>
          </w:p>
        </w:tc>
      </w:tr>
    </w:tbl>
    <w:p w14:paraId="566CB9E6" w14:textId="77777777" w:rsidR="00D52001" w:rsidRPr="00A45053" w:rsidRDefault="00D52001" w:rsidP="00A45053">
      <w:pPr>
        <w:spacing w:line="360" w:lineRule="auto"/>
        <w:rPr>
          <w:b/>
          <w:color w:val="000000"/>
          <w:sz w:val="24"/>
          <w:szCs w:val="24"/>
        </w:rPr>
      </w:pPr>
    </w:p>
    <w:p w14:paraId="242493BC" w14:textId="77777777" w:rsidR="00D52001" w:rsidRPr="00A45053" w:rsidRDefault="00D52001" w:rsidP="00A45053">
      <w:pPr>
        <w:pStyle w:val="4"/>
        <w:spacing w:line="360" w:lineRule="auto"/>
        <w:rPr>
          <w:sz w:val="24"/>
          <w:szCs w:val="24"/>
        </w:rPr>
      </w:pPr>
      <w:r w:rsidRPr="00A45053">
        <w:rPr>
          <w:sz w:val="24"/>
          <w:szCs w:val="24"/>
        </w:rPr>
        <w:t>培训</w:t>
      </w:r>
      <w:r w:rsidR="0000742E" w:rsidRPr="00A45053">
        <w:rPr>
          <w:rFonts w:hint="eastAsia"/>
          <w:sz w:val="24"/>
          <w:szCs w:val="24"/>
        </w:rPr>
        <w:t>阶段</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1260"/>
        <w:gridCol w:w="3204"/>
        <w:gridCol w:w="2016"/>
        <w:gridCol w:w="1394"/>
      </w:tblGrid>
      <w:tr w:rsidR="00D52001" w:rsidRPr="00A45053" w14:paraId="437CD39A" w14:textId="77777777" w:rsidTr="00D52001">
        <w:trPr>
          <w:trHeight w:val="361"/>
        </w:trPr>
        <w:tc>
          <w:tcPr>
            <w:tcW w:w="648" w:type="dxa"/>
            <w:vAlign w:val="center"/>
          </w:tcPr>
          <w:p w14:paraId="2A444B58" w14:textId="77777777" w:rsidR="00D52001" w:rsidRPr="00A45053" w:rsidRDefault="00D52001" w:rsidP="00A45053">
            <w:pPr>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序号</w:t>
            </w:r>
          </w:p>
        </w:tc>
        <w:tc>
          <w:tcPr>
            <w:tcW w:w="1260" w:type="dxa"/>
            <w:vAlign w:val="center"/>
          </w:tcPr>
          <w:p w14:paraId="190B43B7" w14:textId="77777777" w:rsidR="00D52001" w:rsidRPr="00A45053" w:rsidRDefault="00D52001" w:rsidP="00A45053">
            <w:pPr>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任务</w:t>
            </w:r>
          </w:p>
        </w:tc>
        <w:tc>
          <w:tcPr>
            <w:tcW w:w="3204" w:type="dxa"/>
            <w:vAlign w:val="center"/>
          </w:tcPr>
          <w:p w14:paraId="603187AA" w14:textId="77777777" w:rsidR="00D52001" w:rsidRPr="00A45053" w:rsidRDefault="00D52001" w:rsidP="00A45053">
            <w:pPr>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工作内容</w:t>
            </w:r>
          </w:p>
        </w:tc>
        <w:tc>
          <w:tcPr>
            <w:tcW w:w="2016" w:type="dxa"/>
            <w:vAlign w:val="center"/>
          </w:tcPr>
          <w:p w14:paraId="672E69D6" w14:textId="77777777" w:rsidR="00D52001" w:rsidRPr="00A45053" w:rsidRDefault="00D52001" w:rsidP="00A45053">
            <w:pPr>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工作结果</w:t>
            </w:r>
          </w:p>
        </w:tc>
        <w:tc>
          <w:tcPr>
            <w:tcW w:w="1394" w:type="dxa"/>
            <w:vAlign w:val="center"/>
          </w:tcPr>
          <w:p w14:paraId="7A9F11DA" w14:textId="77777777" w:rsidR="00D52001" w:rsidRPr="00A45053" w:rsidRDefault="00D52001" w:rsidP="00A45053">
            <w:pPr>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前置条件</w:t>
            </w:r>
          </w:p>
        </w:tc>
      </w:tr>
      <w:tr w:rsidR="00D52001" w:rsidRPr="00A45053" w14:paraId="6B0B433A" w14:textId="77777777" w:rsidTr="00DC7053">
        <w:tc>
          <w:tcPr>
            <w:tcW w:w="648" w:type="dxa"/>
            <w:vAlign w:val="center"/>
          </w:tcPr>
          <w:p w14:paraId="26CE9B15"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4.1</w:t>
            </w:r>
          </w:p>
        </w:tc>
        <w:tc>
          <w:tcPr>
            <w:tcW w:w="1260" w:type="dxa"/>
            <w:vAlign w:val="center"/>
          </w:tcPr>
          <w:p w14:paraId="5F2029D4"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集中培训</w:t>
            </w:r>
          </w:p>
        </w:tc>
        <w:tc>
          <w:tcPr>
            <w:tcW w:w="3204" w:type="dxa"/>
            <w:vAlign w:val="center"/>
          </w:tcPr>
          <w:p w14:paraId="6FF18281"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1.集中时间、地点进行系统培训；</w:t>
            </w:r>
          </w:p>
        </w:tc>
        <w:tc>
          <w:tcPr>
            <w:tcW w:w="2016" w:type="dxa"/>
            <w:vAlign w:val="center"/>
          </w:tcPr>
          <w:p w14:paraId="1F287C90"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1.培训效果调查表；</w:t>
            </w:r>
            <w:r w:rsidRPr="00A45053">
              <w:rPr>
                <w:rFonts w:ascii="宋体" w:eastAsia="宋体" w:hAnsi="宋体"/>
                <w:color w:val="000000"/>
                <w:sz w:val="24"/>
                <w:szCs w:val="24"/>
              </w:rPr>
              <w:br/>
              <w:t>2.培训意见报告；</w:t>
            </w:r>
          </w:p>
        </w:tc>
        <w:tc>
          <w:tcPr>
            <w:tcW w:w="1394" w:type="dxa"/>
            <w:vAlign w:val="center"/>
          </w:tcPr>
          <w:p w14:paraId="6F3F50CA" w14:textId="77777777" w:rsidR="00D52001" w:rsidRPr="00A45053" w:rsidRDefault="00642D84"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hint="eastAsia"/>
                <w:color w:val="000000"/>
                <w:sz w:val="24"/>
                <w:szCs w:val="24"/>
              </w:rPr>
              <w:t>无</w:t>
            </w:r>
          </w:p>
        </w:tc>
      </w:tr>
      <w:tr w:rsidR="00D52001" w:rsidRPr="00A45053" w14:paraId="7D848F03" w14:textId="77777777" w:rsidTr="00DC7053">
        <w:trPr>
          <w:trHeight w:val="657"/>
        </w:trPr>
        <w:tc>
          <w:tcPr>
            <w:tcW w:w="648" w:type="dxa"/>
            <w:vAlign w:val="center"/>
          </w:tcPr>
          <w:p w14:paraId="2A1EED00"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lastRenderedPageBreak/>
              <w:t>4.2</w:t>
            </w:r>
          </w:p>
        </w:tc>
        <w:tc>
          <w:tcPr>
            <w:tcW w:w="1260" w:type="dxa"/>
            <w:vAlign w:val="center"/>
          </w:tcPr>
          <w:p w14:paraId="7F76E63F"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培训考核</w:t>
            </w:r>
          </w:p>
        </w:tc>
        <w:tc>
          <w:tcPr>
            <w:tcW w:w="3204" w:type="dxa"/>
            <w:vAlign w:val="center"/>
          </w:tcPr>
          <w:p w14:paraId="0F6C0982"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1.对参与培训人员进行相关业务及操作考核；</w:t>
            </w:r>
          </w:p>
        </w:tc>
        <w:tc>
          <w:tcPr>
            <w:tcW w:w="2016" w:type="dxa"/>
            <w:vAlign w:val="center"/>
          </w:tcPr>
          <w:p w14:paraId="3EB57534"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1.评测表；</w:t>
            </w:r>
          </w:p>
        </w:tc>
        <w:tc>
          <w:tcPr>
            <w:tcW w:w="1394" w:type="dxa"/>
            <w:vAlign w:val="center"/>
          </w:tcPr>
          <w:p w14:paraId="525E0F7A" w14:textId="77777777" w:rsidR="00D52001" w:rsidRPr="00A45053" w:rsidRDefault="00642D84"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hint="eastAsia"/>
                <w:color w:val="000000"/>
                <w:sz w:val="24"/>
                <w:szCs w:val="24"/>
              </w:rPr>
              <w:t>无</w:t>
            </w:r>
          </w:p>
        </w:tc>
      </w:tr>
      <w:tr w:rsidR="00D52001" w:rsidRPr="00A45053" w14:paraId="649E5C95" w14:textId="77777777" w:rsidTr="00DC7053">
        <w:trPr>
          <w:trHeight w:val="695"/>
        </w:trPr>
        <w:tc>
          <w:tcPr>
            <w:tcW w:w="648" w:type="dxa"/>
            <w:vAlign w:val="center"/>
          </w:tcPr>
          <w:p w14:paraId="616F622B"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4.3</w:t>
            </w:r>
          </w:p>
        </w:tc>
        <w:tc>
          <w:tcPr>
            <w:tcW w:w="1260" w:type="dxa"/>
            <w:vAlign w:val="center"/>
          </w:tcPr>
          <w:p w14:paraId="09160409"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管理员培训</w:t>
            </w:r>
          </w:p>
        </w:tc>
        <w:tc>
          <w:tcPr>
            <w:tcW w:w="3204" w:type="dxa"/>
            <w:vAlign w:val="center"/>
          </w:tcPr>
          <w:p w14:paraId="2CA57CC7"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1.针对系统管理员进行特别培训；</w:t>
            </w:r>
          </w:p>
        </w:tc>
        <w:tc>
          <w:tcPr>
            <w:tcW w:w="2016" w:type="dxa"/>
            <w:vAlign w:val="center"/>
          </w:tcPr>
          <w:p w14:paraId="63B097E9"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1.培训报告；</w:t>
            </w:r>
            <w:r w:rsidRPr="00A45053">
              <w:rPr>
                <w:rFonts w:ascii="宋体" w:eastAsia="宋体" w:hAnsi="宋体"/>
                <w:color w:val="000000"/>
                <w:sz w:val="24"/>
                <w:szCs w:val="24"/>
              </w:rPr>
              <w:br/>
              <w:t>2.评测表；</w:t>
            </w:r>
          </w:p>
        </w:tc>
        <w:tc>
          <w:tcPr>
            <w:tcW w:w="1394" w:type="dxa"/>
            <w:vAlign w:val="center"/>
          </w:tcPr>
          <w:p w14:paraId="08C0B9A3" w14:textId="77777777" w:rsidR="00D52001" w:rsidRPr="00A45053" w:rsidRDefault="00642D84"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hint="eastAsia"/>
                <w:color w:val="000000"/>
                <w:sz w:val="24"/>
                <w:szCs w:val="24"/>
              </w:rPr>
              <w:t>无</w:t>
            </w:r>
          </w:p>
        </w:tc>
      </w:tr>
      <w:tr w:rsidR="00D52001" w:rsidRPr="00A45053" w14:paraId="715344BE" w14:textId="77777777" w:rsidTr="00DC7053">
        <w:trPr>
          <w:trHeight w:val="702"/>
        </w:trPr>
        <w:tc>
          <w:tcPr>
            <w:tcW w:w="648" w:type="dxa"/>
            <w:vAlign w:val="center"/>
          </w:tcPr>
          <w:p w14:paraId="2A52AD14"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4.4</w:t>
            </w:r>
          </w:p>
        </w:tc>
        <w:tc>
          <w:tcPr>
            <w:tcW w:w="1260" w:type="dxa"/>
            <w:vAlign w:val="center"/>
          </w:tcPr>
          <w:p w14:paraId="40C68FCA"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个别培训</w:t>
            </w:r>
          </w:p>
        </w:tc>
        <w:tc>
          <w:tcPr>
            <w:tcW w:w="3204" w:type="dxa"/>
            <w:vAlign w:val="center"/>
          </w:tcPr>
          <w:p w14:paraId="1C8702B7"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1.针对个别业务岗位进行个性化培训；</w:t>
            </w:r>
          </w:p>
        </w:tc>
        <w:tc>
          <w:tcPr>
            <w:tcW w:w="2016" w:type="dxa"/>
            <w:vAlign w:val="center"/>
          </w:tcPr>
          <w:p w14:paraId="027FE127"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1.培训报告；</w:t>
            </w:r>
            <w:r w:rsidRPr="00A45053">
              <w:rPr>
                <w:rFonts w:ascii="宋体" w:eastAsia="宋体" w:hAnsi="宋体"/>
                <w:color w:val="000000"/>
                <w:sz w:val="24"/>
                <w:szCs w:val="24"/>
              </w:rPr>
              <w:br/>
              <w:t>2.评测表；</w:t>
            </w:r>
          </w:p>
        </w:tc>
        <w:tc>
          <w:tcPr>
            <w:tcW w:w="1394" w:type="dxa"/>
            <w:vAlign w:val="center"/>
          </w:tcPr>
          <w:p w14:paraId="7EED5142" w14:textId="77777777" w:rsidR="00D52001" w:rsidRPr="00A45053" w:rsidRDefault="00642D84"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hint="eastAsia"/>
                <w:color w:val="000000"/>
                <w:sz w:val="24"/>
                <w:szCs w:val="24"/>
              </w:rPr>
              <w:t>无</w:t>
            </w:r>
          </w:p>
        </w:tc>
      </w:tr>
      <w:tr w:rsidR="00D52001" w:rsidRPr="00A45053" w14:paraId="4D9FCFBE" w14:textId="77777777" w:rsidTr="00DC7053">
        <w:tc>
          <w:tcPr>
            <w:tcW w:w="648" w:type="dxa"/>
            <w:vAlign w:val="center"/>
          </w:tcPr>
          <w:p w14:paraId="22810FDB"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4.5</w:t>
            </w:r>
          </w:p>
        </w:tc>
        <w:tc>
          <w:tcPr>
            <w:tcW w:w="1260" w:type="dxa"/>
            <w:vAlign w:val="center"/>
          </w:tcPr>
          <w:p w14:paraId="4C4A0E83"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培训总结</w:t>
            </w:r>
          </w:p>
        </w:tc>
        <w:tc>
          <w:tcPr>
            <w:tcW w:w="3204" w:type="dxa"/>
            <w:vAlign w:val="center"/>
          </w:tcPr>
          <w:p w14:paraId="501B9C25"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1.收集整理培训相关资料进行总结；</w:t>
            </w:r>
          </w:p>
        </w:tc>
        <w:tc>
          <w:tcPr>
            <w:tcW w:w="2016" w:type="dxa"/>
            <w:vAlign w:val="center"/>
          </w:tcPr>
          <w:p w14:paraId="4E420823"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1.培训记录；</w:t>
            </w:r>
            <w:r w:rsidRPr="00A45053">
              <w:rPr>
                <w:rFonts w:ascii="宋体" w:eastAsia="宋体" w:hAnsi="宋体"/>
                <w:color w:val="000000"/>
                <w:sz w:val="24"/>
                <w:szCs w:val="24"/>
              </w:rPr>
              <w:br/>
              <w:t>2.培训相关资料；</w:t>
            </w:r>
            <w:r w:rsidRPr="00A45053">
              <w:rPr>
                <w:rFonts w:ascii="宋体" w:eastAsia="宋体" w:hAnsi="宋体"/>
                <w:color w:val="000000"/>
                <w:sz w:val="24"/>
                <w:szCs w:val="24"/>
              </w:rPr>
              <w:br/>
              <w:t>3.评测表；</w:t>
            </w:r>
          </w:p>
        </w:tc>
        <w:tc>
          <w:tcPr>
            <w:tcW w:w="1394" w:type="dxa"/>
            <w:vAlign w:val="center"/>
          </w:tcPr>
          <w:p w14:paraId="563F189B" w14:textId="77777777" w:rsidR="00D52001" w:rsidRPr="00A45053" w:rsidRDefault="00642D84"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hint="eastAsia"/>
                <w:color w:val="000000"/>
                <w:sz w:val="24"/>
                <w:szCs w:val="24"/>
              </w:rPr>
              <w:t>无</w:t>
            </w:r>
          </w:p>
        </w:tc>
      </w:tr>
    </w:tbl>
    <w:p w14:paraId="06F19946" w14:textId="77777777" w:rsidR="00D52001" w:rsidRPr="00A45053" w:rsidRDefault="00D52001" w:rsidP="00A45053">
      <w:pPr>
        <w:spacing w:line="360" w:lineRule="auto"/>
        <w:rPr>
          <w:b/>
          <w:color w:val="000000"/>
          <w:sz w:val="24"/>
          <w:szCs w:val="24"/>
        </w:rPr>
      </w:pPr>
    </w:p>
    <w:p w14:paraId="7D91BF75" w14:textId="77777777" w:rsidR="00D52001" w:rsidRPr="00A45053" w:rsidRDefault="00D52001" w:rsidP="00A45053">
      <w:pPr>
        <w:pStyle w:val="4"/>
        <w:spacing w:line="360" w:lineRule="auto"/>
        <w:rPr>
          <w:sz w:val="24"/>
          <w:szCs w:val="24"/>
        </w:rPr>
      </w:pPr>
      <w:r w:rsidRPr="00A45053">
        <w:rPr>
          <w:sz w:val="24"/>
          <w:szCs w:val="24"/>
        </w:rPr>
        <w:t>模拟运行阶段</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1080"/>
        <w:gridCol w:w="2880"/>
        <w:gridCol w:w="2209"/>
        <w:gridCol w:w="1705"/>
      </w:tblGrid>
      <w:tr w:rsidR="00D52001" w:rsidRPr="00A45053" w14:paraId="386B4E9F" w14:textId="77777777" w:rsidTr="00D52001">
        <w:trPr>
          <w:trHeight w:val="448"/>
        </w:trPr>
        <w:tc>
          <w:tcPr>
            <w:tcW w:w="648" w:type="dxa"/>
            <w:vAlign w:val="center"/>
          </w:tcPr>
          <w:p w14:paraId="5B6AF213" w14:textId="77777777" w:rsidR="00D52001" w:rsidRPr="00A45053" w:rsidRDefault="00D52001" w:rsidP="00A45053">
            <w:pPr>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序号</w:t>
            </w:r>
          </w:p>
        </w:tc>
        <w:tc>
          <w:tcPr>
            <w:tcW w:w="1080" w:type="dxa"/>
            <w:vAlign w:val="center"/>
          </w:tcPr>
          <w:p w14:paraId="30D5A56F" w14:textId="77777777" w:rsidR="00D52001" w:rsidRPr="00A45053" w:rsidRDefault="00D52001" w:rsidP="00A45053">
            <w:pPr>
              <w:spacing w:line="360" w:lineRule="auto"/>
              <w:jc w:val="center"/>
              <w:rPr>
                <w:rFonts w:ascii="宋体" w:eastAsia="宋体" w:hAnsi="宋体"/>
                <w:color w:val="000000"/>
                <w:sz w:val="24"/>
                <w:szCs w:val="24"/>
              </w:rPr>
            </w:pPr>
            <w:r w:rsidRPr="00A45053">
              <w:rPr>
                <w:rFonts w:ascii="宋体" w:eastAsia="宋体" w:hAnsi="宋体"/>
                <w:color w:val="000000"/>
                <w:sz w:val="24"/>
                <w:szCs w:val="24"/>
              </w:rPr>
              <w:t>任务</w:t>
            </w:r>
          </w:p>
        </w:tc>
        <w:tc>
          <w:tcPr>
            <w:tcW w:w="2880" w:type="dxa"/>
            <w:vAlign w:val="center"/>
          </w:tcPr>
          <w:p w14:paraId="0F3867B2" w14:textId="77777777" w:rsidR="00D52001" w:rsidRPr="00A45053" w:rsidRDefault="00D52001" w:rsidP="00A45053">
            <w:pPr>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工作内容</w:t>
            </w:r>
          </w:p>
        </w:tc>
        <w:tc>
          <w:tcPr>
            <w:tcW w:w="2209" w:type="dxa"/>
            <w:vAlign w:val="center"/>
          </w:tcPr>
          <w:p w14:paraId="01EEDF60" w14:textId="77777777" w:rsidR="00D52001" w:rsidRPr="00A45053" w:rsidRDefault="00D52001" w:rsidP="00A45053">
            <w:pPr>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工作结果</w:t>
            </w:r>
          </w:p>
        </w:tc>
        <w:tc>
          <w:tcPr>
            <w:tcW w:w="1705" w:type="dxa"/>
            <w:vAlign w:val="center"/>
          </w:tcPr>
          <w:p w14:paraId="43FC12D5" w14:textId="77777777" w:rsidR="00D52001" w:rsidRPr="00A45053" w:rsidRDefault="00D52001" w:rsidP="00A45053">
            <w:pPr>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前置条件</w:t>
            </w:r>
          </w:p>
        </w:tc>
      </w:tr>
      <w:tr w:rsidR="00D52001" w:rsidRPr="00A45053" w14:paraId="20BF7FC2" w14:textId="77777777" w:rsidTr="00DC7053">
        <w:trPr>
          <w:trHeight w:val="395"/>
        </w:trPr>
        <w:tc>
          <w:tcPr>
            <w:tcW w:w="648" w:type="dxa"/>
            <w:vAlign w:val="center"/>
          </w:tcPr>
          <w:p w14:paraId="07B4010F"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5.1</w:t>
            </w:r>
          </w:p>
        </w:tc>
        <w:tc>
          <w:tcPr>
            <w:tcW w:w="1080" w:type="dxa"/>
            <w:vAlign w:val="center"/>
          </w:tcPr>
          <w:p w14:paraId="1F994104"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系统安装</w:t>
            </w:r>
          </w:p>
        </w:tc>
        <w:tc>
          <w:tcPr>
            <w:tcW w:w="2880" w:type="dxa"/>
            <w:vAlign w:val="center"/>
          </w:tcPr>
          <w:p w14:paraId="55600281"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1.安装部署应用系统；</w:t>
            </w:r>
          </w:p>
        </w:tc>
        <w:tc>
          <w:tcPr>
            <w:tcW w:w="2209" w:type="dxa"/>
            <w:vAlign w:val="center"/>
          </w:tcPr>
          <w:p w14:paraId="5F4CF6B6"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1.系统安装完成；</w:t>
            </w:r>
          </w:p>
        </w:tc>
        <w:tc>
          <w:tcPr>
            <w:tcW w:w="1705" w:type="dxa"/>
            <w:vAlign w:val="center"/>
          </w:tcPr>
          <w:p w14:paraId="26A19AE1" w14:textId="77777777" w:rsidR="00D52001" w:rsidRPr="00A45053" w:rsidRDefault="00642D84"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hint="eastAsia"/>
                <w:color w:val="000000"/>
                <w:sz w:val="24"/>
                <w:szCs w:val="24"/>
              </w:rPr>
              <w:t>无</w:t>
            </w:r>
          </w:p>
        </w:tc>
      </w:tr>
      <w:tr w:rsidR="00D52001" w:rsidRPr="00A45053" w14:paraId="7E40229F" w14:textId="77777777" w:rsidTr="00D52001">
        <w:trPr>
          <w:trHeight w:val="981"/>
        </w:trPr>
        <w:tc>
          <w:tcPr>
            <w:tcW w:w="648" w:type="dxa"/>
            <w:vAlign w:val="center"/>
          </w:tcPr>
          <w:p w14:paraId="6D94FD08"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5.2</w:t>
            </w:r>
          </w:p>
        </w:tc>
        <w:tc>
          <w:tcPr>
            <w:tcW w:w="1080" w:type="dxa"/>
            <w:vAlign w:val="center"/>
          </w:tcPr>
          <w:p w14:paraId="07BC07A8"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系统运行</w:t>
            </w:r>
          </w:p>
        </w:tc>
        <w:tc>
          <w:tcPr>
            <w:tcW w:w="2880" w:type="dxa"/>
            <w:vAlign w:val="center"/>
          </w:tcPr>
          <w:p w14:paraId="537E734C"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1.运行应用系统；</w:t>
            </w:r>
          </w:p>
        </w:tc>
        <w:tc>
          <w:tcPr>
            <w:tcW w:w="2209" w:type="dxa"/>
            <w:vAlign w:val="center"/>
          </w:tcPr>
          <w:p w14:paraId="351A1E73"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1.系统运行报告；</w:t>
            </w:r>
          </w:p>
          <w:p w14:paraId="460EF493"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2.意见与建议；</w:t>
            </w:r>
          </w:p>
          <w:p w14:paraId="46C97A3A"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3.问题报告；</w:t>
            </w:r>
          </w:p>
        </w:tc>
        <w:tc>
          <w:tcPr>
            <w:tcW w:w="1705" w:type="dxa"/>
            <w:vAlign w:val="center"/>
          </w:tcPr>
          <w:p w14:paraId="3A62E035"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系统安装</w:t>
            </w:r>
          </w:p>
        </w:tc>
      </w:tr>
      <w:tr w:rsidR="00D52001" w:rsidRPr="00A45053" w14:paraId="5C5713B5" w14:textId="77777777" w:rsidTr="00D52001">
        <w:trPr>
          <w:trHeight w:val="854"/>
        </w:trPr>
        <w:tc>
          <w:tcPr>
            <w:tcW w:w="648" w:type="dxa"/>
            <w:vAlign w:val="center"/>
          </w:tcPr>
          <w:p w14:paraId="7D7D3800" w14:textId="77777777" w:rsidR="00D52001" w:rsidRPr="00A45053" w:rsidRDefault="00D52001" w:rsidP="00A45053">
            <w:pPr>
              <w:spacing w:line="360" w:lineRule="auto"/>
              <w:jc w:val="center"/>
              <w:rPr>
                <w:rFonts w:ascii="宋体" w:eastAsia="宋体" w:hAnsi="宋体"/>
                <w:color w:val="000000"/>
                <w:sz w:val="24"/>
                <w:szCs w:val="24"/>
              </w:rPr>
            </w:pPr>
            <w:r w:rsidRPr="00A45053">
              <w:rPr>
                <w:rFonts w:ascii="宋体" w:eastAsia="宋体" w:hAnsi="宋体"/>
                <w:color w:val="000000"/>
                <w:sz w:val="24"/>
                <w:szCs w:val="24"/>
              </w:rPr>
              <w:t>5.3</w:t>
            </w:r>
          </w:p>
        </w:tc>
        <w:tc>
          <w:tcPr>
            <w:tcW w:w="1080" w:type="dxa"/>
            <w:vAlign w:val="center"/>
          </w:tcPr>
          <w:p w14:paraId="47DA5D26"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问题处理</w:t>
            </w:r>
          </w:p>
        </w:tc>
        <w:tc>
          <w:tcPr>
            <w:tcW w:w="2880" w:type="dxa"/>
            <w:vAlign w:val="center"/>
          </w:tcPr>
          <w:p w14:paraId="1F344C1B"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1.处理运行过程中产生的问题；</w:t>
            </w:r>
            <w:r w:rsidRPr="00A45053">
              <w:rPr>
                <w:rFonts w:ascii="宋体" w:eastAsia="宋体" w:hAnsi="宋体"/>
                <w:color w:val="000000"/>
                <w:sz w:val="24"/>
                <w:szCs w:val="24"/>
              </w:rPr>
              <w:br/>
              <w:t>2.无问题处理转下一步；</w:t>
            </w:r>
          </w:p>
        </w:tc>
        <w:tc>
          <w:tcPr>
            <w:tcW w:w="2209" w:type="dxa"/>
            <w:vAlign w:val="center"/>
          </w:tcPr>
          <w:p w14:paraId="34585E5C"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1.问题修复记录；</w:t>
            </w:r>
            <w:r w:rsidRPr="00A45053">
              <w:rPr>
                <w:rFonts w:ascii="宋体" w:eastAsia="宋体" w:hAnsi="宋体"/>
                <w:color w:val="000000"/>
                <w:sz w:val="24"/>
                <w:szCs w:val="24"/>
              </w:rPr>
              <w:br/>
              <w:t>2.意见处理记录；</w:t>
            </w:r>
          </w:p>
        </w:tc>
        <w:tc>
          <w:tcPr>
            <w:tcW w:w="1705" w:type="dxa"/>
            <w:vAlign w:val="center"/>
          </w:tcPr>
          <w:p w14:paraId="3D28ABE4"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业务并行</w:t>
            </w:r>
          </w:p>
        </w:tc>
      </w:tr>
      <w:tr w:rsidR="00D52001" w:rsidRPr="00A45053" w14:paraId="60E3930B" w14:textId="77777777" w:rsidTr="00D52001">
        <w:trPr>
          <w:trHeight w:val="697"/>
        </w:trPr>
        <w:tc>
          <w:tcPr>
            <w:tcW w:w="648" w:type="dxa"/>
            <w:vAlign w:val="center"/>
          </w:tcPr>
          <w:p w14:paraId="139BE458" w14:textId="77777777" w:rsidR="00D52001" w:rsidRPr="00A45053" w:rsidRDefault="00D52001" w:rsidP="00A45053">
            <w:pPr>
              <w:spacing w:line="360" w:lineRule="auto"/>
              <w:jc w:val="center"/>
              <w:rPr>
                <w:rFonts w:ascii="宋体" w:eastAsia="宋体" w:hAnsi="宋体"/>
                <w:color w:val="000000"/>
                <w:sz w:val="24"/>
                <w:szCs w:val="24"/>
              </w:rPr>
            </w:pPr>
            <w:r w:rsidRPr="00A45053">
              <w:rPr>
                <w:rFonts w:ascii="宋体" w:eastAsia="宋体" w:hAnsi="宋体"/>
                <w:color w:val="000000"/>
                <w:sz w:val="24"/>
                <w:szCs w:val="24"/>
              </w:rPr>
              <w:t>5.4</w:t>
            </w:r>
          </w:p>
        </w:tc>
        <w:tc>
          <w:tcPr>
            <w:tcW w:w="1080" w:type="dxa"/>
            <w:vAlign w:val="center"/>
          </w:tcPr>
          <w:p w14:paraId="5E93B26C"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验证通过</w:t>
            </w:r>
          </w:p>
        </w:tc>
        <w:tc>
          <w:tcPr>
            <w:tcW w:w="2880" w:type="dxa"/>
            <w:vAlign w:val="center"/>
          </w:tcPr>
          <w:p w14:paraId="6330CAC0"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1.系统通过模拟运行验证；</w:t>
            </w:r>
          </w:p>
        </w:tc>
        <w:tc>
          <w:tcPr>
            <w:tcW w:w="2209" w:type="dxa"/>
            <w:vAlign w:val="center"/>
          </w:tcPr>
          <w:p w14:paraId="61DF08B5"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1.系统运行报告；</w:t>
            </w:r>
            <w:r w:rsidRPr="00A45053">
              <w:rPr>
                <w:rFonts w:ascii="宋体" w:eastAsia="宋体" w:hAnsi="宋体"/>
                <w:color w:val="000000"/>
                <w:sz w:val="24"/>
                <w:szCs w:val="24"/>
              </w:rPr>
              <w:br/>
              <w:t>2.问题处理报告；</w:t>
            </w:r>
          </w:p>
        </w:tc>
        <w:tc>
          <w:tcPr>
            <w:tcW w:w="1705" w:type="dxa"/>
            <w:vAlign w:val="center"/>
          </w:tcPr>
          <w:p w14:paraId="445DE33E"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无影响系统运行问题出现</w:t>
            </w:r>
          </w:p>
        </w:tc>
      </w:tr>
    </w:tbl>
    <w:p w14:paraId="158CFED1" w14:textId="77777777" w:rsidR="00D52001" w:rsidRPr="00A45053" w:rsidRDefault="00D52001" w:rsidP="00A45053">
      <w:pPr>
        <w:pStyle w:val="4"/>
        <w:spacing w:line="360" w:lineRule="auto"/>
        <w:rPr>
          <w:sz w:val="24"/>
          <w:szCs w:val="24"/>
        </w:rPr>
      </w:pPr>
      <w:r w:rsidRPr="00A45053">
        <w:rPr>
          <w:sz w:val="24"/>
          <w:szCs w:val="24"/>
        </w:rPr>
        <w:t>正式运行阶段</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1080"/>
        <w:gridCol w:w="3780"/>
        <w:gridCol w:w="1620"/>
        <w:gridCol w:w="1394"/>
      </w:tblGrid>
      <w:tr w:rsidR="00D52001" w:rsidRPr="00A45053" w14:paraId="1141A493" w14:textId="77777777" w:rsidTr="00D52001">
        <w:trPr>
          <w:trHeight w:val="425"/>
        </w:trPr>
        <w:tc>
          <w:tcPr>
            <w:tcW w:w="648" w:type="dxa"/>
            <w:vAlign w:val="center"/>
          </w:tcPr>
          <w:p w14:paraId="5D184807"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序号</w:t>
            </w:r>
          </w:p>
        </w:tc>
        <w:tc>
          <w:tcPr>
            <w:tcW w:w="1080" w:type="dxa"/>
            <w:vAlign w:val="center"/>
          </w:tcPr>
          <w:p w14:paraId="079025EA"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任务</w:t>
            </w:r>
          </w:p>
        </w:tc>
        <w:tc>
          <w:tcPr>
            <w:tcW w:w="3780" w:type="dxa"/>
            <w:vAlign w:val="center"/>
          </w:tcPr>
          <w:p w14:paraId="400B2EAA"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工作内容</w:t>
            </w:r>
          </w:p>
        </w:tc>
        <w:tc>
          <w:tcPr>
            <w:tcW w:w="1620" w:type="dxa"/>
            <w:vAlign w:val="center"/>
          </w:tcPr>
          <w:p w14:paraId="080A137E"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工作结果</w:t>
            </w:r>
          </w:p>
        </w:tc>
        <w:tc>
          <w:tcPr>
            <w:tcW w:w="1394" w:type="dxa"/>
            <w:vAlign w:val="center"/>
          </w:tcPr>
          <w:p w14:paraId="059A7330"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前置条件</w:t>
            </w:r>
          </w:p>
        </w:tc>
      </w:tr>
      <w:tr w:rsidR="00D52001" w:rsidRPr="00A45053" w14:paraId="3E1836E4" w14:textId="77777777" w:rsidTr="00D52001">
        <w:trPr>
          <w:trHeight w:val="700"/>
        </w:trPr>
        <w:tc>
          <w:tcPr>
            <w:tcW w:w="648" w:type="dxa"/>
            <w:vAlign w:val="center"/>
          </w:tcPr>
          <w:p w14:paraId="1E534E5B"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lastRenderedPageBreak/>
              <w:t>6.1</w:t>
            </w:r>
          </w:p>
        </w:tc>
        <w:tc>
          <w:tcPr>
            <w:tcW w:w="1080" w:type="dxa"/>
            <w:vAlign w:val="center"/>
          </w:tcPr>
          <w:p w14:paraId="7CF1C050"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系统运行</w:t>
            </w:r>
          </w:p>
        </w:tc>
        <w:tc>
          <w:tcPr>
            <w:tcW w:w="3780" w:type="dxa"/>
            <w:vAlign w:val="center"/>
          </w:tcPr>
          <w:p w14:paraId="616BB34C"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1.系统正式运行；</w:t>
            </w:r>
          </w:p>
        </w:tc>
        <w:tc>
          <w:tcPr>
            <w:tcW w:w="1620" w:type="dxa"/>
            <w:vAlign w:val="center"/>
          </w:tcPr>
          <w:p w14:paraId="7BCA5CB9"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1.系统运行报告；</w:t>
            </w:r>
          </w:p>
        </w:tc>
        <w:tc>
          <w:tcPr>
            <w:tcW w:w="1394" w:type="dxa"/>
            <w:vAlign w:val="center"/>
          </w:tcPr>
          <w:p w14:paraId="1D54178D"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模拟运行完成</w:t>
            </w:r>
          </w:p>
        </w:tc>
      </w:tr>
      <w:tr w:rsidR="00D52001" w:rsidRPr="00A45053" w14:paraId="76B82F8D" w14:textId="77777777" w:rsidTr="00D52001">
        <w:trPr>
          <w:trHeight w:val="710"/>
        </w:trPr>
        <w:tc>
          <w:tcPr>
            <w:tcW w:w="648" w:type="dxa"/>
            <w:vAlign w:val="center"/>
          </w:tcPr>
          <w:p w14:paraId="41FEAB49"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6.2</w:t>
            </w:r>
          </w:p>
        </w:tc>
        <w:tc>
          <w:tcPr>
            <w:tcW w:w="1080" w:type="dxa"/>
            <w:vAlign w:val="center"/>
          </w:tcPr>
          <w:p w14:paraId="61FDDCEB"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运行维护</w:t>
            </w:r>
          </w:p>
        </w:tc>
        <w:tc>
          <w:tcPr>
            <w:tcW w:w="3780" w:type="dxa"/>
            <w:vAlign w:val="center"/>
          </w:tcPr>
          <w:p w14:paraId="6311158F"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1.处理运行过程中产生的操作、系统等问题；</w:t>
            </w:r>
          </w:p>
        </w:tc>
        <w:tc>
          <w:tcPr>
            <w:tcW w:w="1620" w:type="dxa"/>
            <w:vAlign w:val="center"/>
          </w:tcPr>
          <w:p w14:paraId="21750843" w14:textId="77777777" w:rsidR="00D52001" w:rsidRPr="00A45053" w:rsidRDefault="00D52001" w:rsidP="00A45053">
            <w:pPr>
              <w:adjustRightInd w:val="0"/>
              <w:snapToGrid w:val="0"/>
              <w:spacing w:line="360" w:lineRule="auto"/>
              <w:rPr>
                <w:rFonts w:ascii="宋体" w:eastAsia="宋体" w:hAnsi="宋体"/>
                <w:color w:val="000000"/>
                <w:sz w:val="24"/>
                <w:szCs w:val="24"/>
              </w:rPr>
            </w:pPr>
            <w:r w:rsidRPr="00A45053">
              <w:rPr>
                <w:rFonts w:ascii="宋体" w:eastAsia="宋体" w:hAnsi="宋体"/>
                <w:color w:val="000000"/>
                <w:sz w:val="24"/>
                <w:szCs w:val="24"/>
              </w:rPr>
              <w:t>1.问题处理记录</w:t>
            </w:r>
          </w:p>
        </w:tc>
        <w:tc>
          <w:tcPr>
            <w:tcW w:w="1394" w:type="dxa"/>
            <w:vAlign w:val="center"/>
          </w:tcPr>
          <w:p w14:paraId="21CAA8BD" w14:textId="77777777" w:rsidR="00D52001" w:rsidRPr="00A45053" w:rsidRDefault="00D52001" w:rsidP="00A45053">
            <w:pPr>
              <w:adjustRightInd w:val="0"/>
              <w:snapToGrid w:val="0"/>
              <w:spacing w:line="360" w:lineRule="auto"/>
              <w:jc w:val="center"/>
              <w:rPr>
                <w:rFonts w:ascii="宋体" w:eastAsia="宋体" w:hAnsi="宋体"/>
                <w:color w:val="000000"/>
                <w:sz w:val="24"/>
                <w:szCs w:val="24"/>
              </w:rPr>
            </w:pPr>
            <w:r w:rsidRPr="00A45053">
              <w:rPr>
                <w:rFonts w:ascii="宋体" w:eastAsia="宋体" w:hAnsi="宋体"/>
                <w:color w:val="000000"/>
                <w:sz w:val="24"/>
                <w:szCs w:val="24"/>
              </w:rPr>
              <w:t>系统运行</w:t>
            </w:r>
          </w:p>
        </w:tc>
      </w:tr>
    </w:tbl>
    <w:p w14:paraId="13052CB6" w14:textId="77777777" w:rsidR="00D52001" w:rsidRPr="00A45053" w:rsidRDefault="00D52001" w:rsidP="00A45053">
      <w:pPr>
        <w:spacing w:line="360" w:lineRule="auto"/>
        <w:rPr>
          <w:color w:val="000000"/>
          <w:sz w:val="24"/>
          <w:szCs w:val="24"/>
        </w:rPr>
      </w:pPr>
    </w:p>
    <w:p w14:paraId="4890F897" w14:textId="77777777" w:rsidR="00D52001" w:rsidRPr="00A45053" w:rsidRDefault="00D52001" w:rsidP="00A45053">
      <w:pPr>
        <w:pStyle w:val="3"/>
        <w:spacing w:line="360" w:lineRule="auto"/>
        <w:rPr>
          <w:sz w:val="24"/>
          <w:szCs w:val="24"/>
        </w:rPr>
      </w:pPr>
      <w:r w:rsidRPr="00A45053">
        <w:rPr>
          <w:rFonts w:hint="eastAsia"/>
          <w:sz w:val="24"/>
          <w:szCs w:val="24"/>
        </w:rPr>
        <w:t>确保</w:t>
      </w:r>
      <w:r w:rsidRPr="00A45053">
        <w:rPr>
          <w:sz w:val="24"/>
          <w:szCs w:val="24"/>
        </w:rPr>
        <w:t>项目质量</w:t>
      </w:r>
      <w:r w:rsidRPr="00A45053">
        <w:rPr>
          <w:rFonts w:hint="eastAsia"/>
          <w:sz w:val="24"/>
          <w:szCs w:val="24"/>
        </w:rPr>
        <w:t>的保障措施</w:t>
      </w:r>
    </w:p>
    <w:p w14:paraId="7C9D94B7"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本项目的特点是工期短，工作量大，为了能在保证质量的前提下，按期完成各项预期工作，公司计划采取以下措施：</w:t>
      </w:r>
    </w:p>
    <w:p w14:paraId="445F24D8"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1）制定切实可行的进度计划表，使每个作业组都明确本组所承担的作业内容和完工日期。</w:t>
      </w:r>
    </w:p>
    <w:p w14:paraId="11154FC2"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2）保证参加项目的人员的数量和质量。</w:t>
      </w:r>
    </w:p>
    <w:p w14:paraId="79A17E6B"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3）建立工作期间的工作例会制度，定期召开工作会议，汇报作业进度，研讨有关问题。一旦出现作业进度与计划进度有误差，项目部立即分析原因，制定措施，上报公司领导及</w:t>
      </w:r>
      <w:r w:rsidR="000E3F6D" w:rsidRPr="00A45053">
        <w:rPr>
          <w:rFonts w:ascii="宋体" w:eastAsia="宋体" w:hAnsi="宋体" w:hint="eastAsia"/>
          <w:sz w:val="24"/>
          <w:szCs w:val="24"/>
        </w:rPr>
        <w:t>交通</w:t>
      </w:r>
      <w:r w:rsidRPr="00A45053">
        <w:rPr>
          <w:rFonts w:ascii="宋体" w:eastAsia="宋体" w:hAnsi="宋体"/>
          <w:sz w:val="24"/>
          <w:szCs w:val="24"/>
        </w:rPr>
        <w:t>局领导，必要时进行人员及计划调整。</w:t>
      </w:r>
    </w:p>
    <w:p w14:paraId="437BD0DF" w14:textId="77777777" w:rsidR="00416ECC" w:rsidRPr="00A45053" w:rsidRDefault="00416ECC" w:rsidP="00A45053">
      <w:pPr>
        <w:pStyle w:val="3"/>
        <w:spacing w:line="360" w:lineRule="auto"/>
        <w:rPr>
          <w:sz w:val="24"/>
          <w:szCs w:val="24"/>
        </w:rPr>
      </w:pPr>
      <w:bookmarkStart w:id="229" w:name="_Toc520558330"/>
      <w:r w:rsidRPr="00A45053">
        <w:rPr>
          <w:rFonts w:hint="eastAsia"/>
          <w:sz w:val="24"/>
          <w:szCs w:val="24"/>
        </w:rPr>
        <w:t>培训方案</w:t>
      </w:r>
    </w:p>
    <w:p w14:paraId="0008DA8D" w14:textId="77777777" w:rsidR="00416ECC" w:rsidRPr="00A45053" w:rsidRDefault="00416ECC"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免费对系统进行全面培训，确保不少于2人能够对系统进行日常管理维护。</w:t>
      </w:r>
    </w:p>
    <w:p w14:paraId="6EB4F709" w14:textId="77777777" w:rsidR="00416ECC" w:rsidRPr="00A45053" w:rsidRDefault="00416ECC" w:rsidP="00A45053">
      <w:pPr>
        <w:spacing w:line="360" w:lineRule="auto"/>
        <w:ind w:firstLineChars="200" w:firstLine="480"/>
        <w:rPr>
          <w:rFonts w:ascii="宋体" w:eastAsia="宋体" w:hAnsi="宋体"/>
          <w:sz w:val="24"/>
          <w:szCs w:val="24"/>
        </w:rPr>
      </w:pPr>
      <w:bookmarkStart w:id="230" w:name="_Toc24354"/>
      <w:bookmarkStart w:id="231" w:name="_Toc18916"/>
      <w:r w:rsidRPr="00A45053">
        <w:rPr>
          <w:rFonts w:ascii="宋体" w:eastAsia="宋体" w:hAnsi="宋体"/>
          <w:sz w:val="24"/>
          <w:szCs w:val="24"/>
        </w:rPr>
        <w:t>1</w:t>
      </w:r>
      <w:r w:rsidRPr="00A45053">
        <w:rPr>
          <w:rFonts w:ascii="宋体" w:eastAsia="宋体" w:hAnsi="宋体" w:hint="eastAsia"/>
          <w:sz w:val="24"/>
          <w:szCs w:val="24"/>
        </w:rPr>
        <w:t>)培训对象</w:t>
      </w:r>
      <w:bookmarkEnd w:id="230"/>
      <w:bookmarkEnd w:id="231"/>
    </w:p>
    <w:p w14:paraId="2F760DBB" w14:textId="77777777" w:rsidR="00416ECC" w:rsidRPr="00A45053" w:rsidRDefault="00416ECC"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本公司的培训对象为甲方单位的技术人员及管理人员，为了保证培训工作的顺利进行及培训的效果，培训对象一般要求有一定的计算机操作基础，对一般的多媒体术语及概念有所了解。</w:t>
      </w:r>
    </w:p>
    <w:p w14:paraId="5EF990FA" w14:textId="77777777" w:rsidR="00416ECC" w:rsidRPr="00A45053" w:rsidRDefault="00416ECC" w:rsidP="00A45053">
      <w:pPr>
        <w:spacing w:line="360" w:lineRule="auto"/>
        <w:ind w:firstLineChars="200" w:firstLine="480"/>
        <w:rPr>
          <w:rFonts w:ascii="宋体" w:eastAsia="宋体" w:hAnsi="宋体"/>
          <w:sz w:val="24"/>
          <w:szCs w:val="24"/>
        </w:rPr>
      </w:pPr>
      <w:bookmarkStart w:id="232" w:name="_Toc3683"/>
      <w:bookmarkStart w:id="233" w:name="_Toc28818"/>
      <w:r w:rsidRPr="00A45053">
        <w:rPr>
          <w:rFonts w:ascii="宋体" w:eastAsia="宋体" w:hAnsi="宋体"/>
          <w:sz w:val="24"/>
          <w:szCs w:val="24"/>
        </w:rPr>
        <w:t>2</w:t>
      </w:r>
      <w:r w:rsidRPr="00A45053">
        <w:rPr>
          <w:rFonts w:ascii="宋体" w:eastAsia="宋体" w:hAnsi="宋体" w:hint="eastAsia"/>
          <w:sz w:val="24"/>
          <w:szCs w:val="24"/>
        </w:rPr>
        <w:t>)培训内容</w:t>
      </w:r>
      <w:bookmarkEnd w:id="232"/>
      <w:bookmarkEnd w:id="233"/>
    </w:p>
    <w:p w14:paraId="273BC30E" w14:textId="77777777" w:rsidR="00416ECC" w:rsidRPr="00A45053" w:rsidRDefault="00416ECC"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本公司的培训包括两部分：现场培训和集中培训。其中现场培训是在安装过程中，由具体施工的工程师对甲方技术人员进行培训；集中培训是由公司提供的课堂式技术培训。下面是具体的说明。</w:t>
      </w:r>
    </w:p>
    <w:p w14:paraId="3AB6A9B5" w14:textId="77777777" w:rsidR="00416ECC" w:rsidRPr="00A45053" w:rsidRDefault="00416ECC" w:rsidP="00A45053">
      <w:pPr>
        <w:spacing w:line="360" w:lineRule="auto"/>
        <w:ind w:firstLineChars="200" w:firstLine="480"/>
        <w:rPr>
          <w:rFonts w:ascii="宋体" w:eastAsia="宋体" w:hAnsi="宋体"/>
          <w:sz w:val="24"/>
          <w:szCs w:val="24"/>
        </w:rPr>
      </w:pPr>
      <w:bookmarkStart w:id="234" w:name="_Toc1031"/>
      <w:bookmarkStart w:id="235" w:name="_Toc2106"/>
      <w:r w:rsidRPr="00A45053">
        <w:rPr>
          <w:rFonts w:ascii="宋体" w:eastAsia="宋体" w:hAnsi="宋体"/>
          <w:sz w:val="24"/>
          <w:szCs w:val="24"/>
        </w:rPr>
        <w:t>3</w:t>
      </w:r>
      <w:r w:rsidRPr="00A45053">
        <w:rPr>
          <w:rFonts w:ascii="宋体" w:eastAsia="宋体" w:hAnsi="宋体" w:hint="eastAsia"/>
          <w:sz w:val="24"/>
          <w:szCs w:val="24"/>
        </w:rPr>
        <w:t>)现场培训</w:t>
      </w:r>
      <w:bookmarkEnd w:id="234"/>
      <w:bookmarkEnd w:id="235"/>
    </w:p>
    <w:p w14:paraId="0C995262" w14:textId="77777777" w:rsidR="00416ECC" w:rsidRPr="00A45053" w:rsidRDefault="00416ECC"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现场培训是在安装过程中，根据实际的操作步骤，对相关人员进行即时培训，</w:t>
      </w:r>
      <w:r w:rsidRPr="00A45053">
        <w:rPr>
          <w:rFonts w:ascii="宋体" w:eastAsia="宋体" w:hAnsi="宋体" w:hint="eastAsia"/>
          <w:sz w:val="24"/>
          <w:szCs w:val="24"/>
        </w:rPr>
        <w:lastRenderedPageBreak/>
        <w:t>培训涉及设备的安装维护和注意事项，同时对用户提出的各种相关技术问题进行解答，直至得到用户的认可。</w:t>
      </w:r>
    </w:p>
    <w:p w14:paraId="70FA33F8" w14:textId="77777777" w:rsidR="00416ECC" w:rsidRPr="00A45053" w:rsidRDefault="00416ECC" w:rsidP="00A45053">
      <w:pPr>
        <w:spacing w:line="360" w:lineRule="auto"/>
        <w:ind w:firstLineChars="200" w:firstLine="480"/>
        <w:rPr>
          <w:rFonts w:ascii="宋体" w:eastAsia="宋体" w:hAnsi="宋体"/>
          <w:sz w:val="24"/>
          <w:szCs w:val="24"/>
        </w:rPr>
      </w:pPr>
      <w:bookmarkStart w:id="236" w:name="_Toc12965"/>
      <w:bookmarkStart w:id="237" w:name="_Toc29767"/>
      <w:r w:rsidRPr="00A45053">
        <w:rPr>
          <w:rFonts w:ascii="宋体" w:eastAsia="宋体" w:hAnsi="宋体"/>
          <w:sz w:val="24"/>
          <w:szCs w:val="24"/>
        </w:rPr>
        <w:t>4</w:t>
      </w:r>
      <w:r w:rsidRPr="00A45053">
        <w:rPr>
          <w:rFonts w:ascii="宋体" w:eastAsia="宋体" w:hAnsi="宋体" w:hint="eastAsia"/>
          <w:sz w:val="24"/>
          <w:szCs w:val="24"/>
        </w:rPr>
        <w:t>)集中培训</w:t>
      </w:r>
      <w:bookmarkEnd w:id="236"/>
      <w:bookmarkEnd w:id="237"/>
    </w:p>
    <w:p w14:paraId="49A89E0A" w14:textId="77777777" w:rsidR="00416ECC" w:rsidRPr="00A45053" w:rsidRDefault="00416ECC"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集中培训是指在用户指定的时间，在用户单位由本公司的工程师对相关人员进行更为系统的有关产品方面知识的培训，培训侧重产品的讲解、产品的使用以及日常维护中常见问题的解决办法。</w:t>
      </w:r>
    </w:p>
    <w:p w14:paraId="64C3C3AA" w14:textId="77777777" w:rsidR="00416ECC" w:rsidRPr="00A45053" w:rsidRDefault="00416ECC"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通过这些培训，工作人员可以很清楚地了解产品的特性、功能以及相关技术知识，从而提高工作人员的知识水平和工作素质，这不仅对产品的日常维护，避免事故的发生提供了保障，而且也为工作人员应付紧急事件打下了基础，从而降低用户的损失，这无疑给用户加上了双重保险，也使其具有真正意义上的高可靠性。</w:t>
      </w:r>
    </w:p>
    <w:p w14:paraId="45364F63" w14:textId="77777777" w:rsidR="00D52001" w:rsidRPr="00A45053" w:rsidRDefault="00D52001" w:rsidP="00A45053">
      <w:pPr>
        <w:pStyle w:val="1"/>
        <w:spacing w:line="360" w:lineRule="auto"/>
        <w:rPr>
          <w:sz w:val="24"/>
          <w:szCs w:val="24"/>
        </w:rPr>
      </w:pPr>
      <w:r w:rsidRPr="00A45053">
        <w:rPr>
          <w:rFonts w:hint="eastAsia"/>
          <w:sz w:val="24"/>
          <w:szCs w:val="24"/>
        </w:rPr>
        <w:t>服务</w:t>
      </w:r>
      <w:r w:rsidRPr="00A45053">
        <w:rPr>
          <w:sz w:val="24"/>
          <w:szCs w:val="24"/>
        </w:rPr>
        <w:t>承诺</w:t>
      </w:r>
      <w:bookmarkEnd w:id="229"/>
    </w:p>
    <w:p w14:paraId="4F9061C1"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山东正元冶达科技发展有限公司一贯秉承“一流品质，一流服务”的精神，为广大客户奉献高品质的产品，针对用户特有的服务需求，制定了更加完善、更加贴近用户的服务保障制度，以期更好的满足用户在服务方面的要求，并建立了一套完整的服务体系。</w:t>
      </w:r>
    </w:p>
    <w:p w14:paraId="71030C51"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我们的服务队伍：我方设有专门售后服务部，是一个7</w:t>
      </w:r>
      <w:r w:rsidR="000D3EEB" w:rsidRPr="00A45053">
        <w:rPr>
          <w:rFonts w:ascii="宋体" w:eastAsia="宋体" w:hAnsi="宋体" w:hint="eastAsia"/>
          <w:sz w:val="24"/>
          <w:szCs w:val="24"/>
        </w:rPr>
        <w:t>余人具有的高学历、高水平、经验丰富的服务团队。</w:t>
      </w:r>
      <w:r w:rsidRPr="00A45053">
        <w:rPr>
          <w:rFonts w:ascii="宋体" w:eastAsia="宋体" w:hAnsi="宋体" w:hint="eastAsia"/>
          <w:sz w:val="24"/>
          <w:szCs w:val="24"/>
        </w:rPr>
        <w:t>改进服务理念，注重服务细节，提高服务知名度，扩大了我方在全国范围内的影响。坚持服务创新，提供个性化服务，让客户得到更优质的服务内容，以满足不同层次客户的要求。</w:t>
      </w:r>
    </w:p>
    <w:p w14:paraId="1CFC6C26"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售后服务队伍的建设是根本，坚持走人才战略的道路，锻打高素质的服务队伍，是售后服务工作顺利进行的基础。为了全面提高售后服务工作质量，保障服务水平，公司几次从开发人员中选拔高素质的售后服务工作人员，实施了人才的优质创新，而且常年不定期的进行各方面的培训，采取一切行之有效的措施来提高售后服务工作人员的整体素质，造就了一支作风过硬，业务精湛的优秀服务队伍。</w:t>
      </w:r>
    </w:p>
    <w:p w14:paraId="1ACDB6DD"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加强服务队伍的内部管理，抓好思想认识，建立完善的管理制度，堵塞各种管理漏洞。对公司配置通讯工具的管理、财务报销的管理、驻办事处人员交接班</w:t>
      </w:r>
      <w:r w:rsidRPr="00A45053">
        <w:rPr>
          <w:rFonts w:ascii="宋体" w:eastAsia="宋体" w:hAnsi="宋体" w:hint="eastAsia"/>
          <w:sz w:val="24"/>
          <w:szCs w:val="24"/>
        </w:rPr>
        <w:lastRenderedPageBreak/>
        <w:t>制度都做了比较详细的规定，有效地促进了内部管理水平的提高，保障了售后服务工作的顺利进行。</w:t>
      </w:r>
    </w:p>
    <w:p w14:paraId="60ECF395"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售后服务工作的好坏，直接影响到企业的发展。我们具有的这一支高素质的售后服务队伍，真正做到内炼素质，外树形象。完善售后队伍在为用户提供高水平、个性化服务的同时，也促进企业快速发展。</w:t>
      </w:r>
    </w:p>
    <w:p w14:paraId="7D4976EA" w14:textId="77777777" w:rsidR="00D52001" w:rsidRPr="00A45053" w:rsidRDefault="00D52001" w:rsidP="00A45053">
      <w:pPr>
        <w:pStyle w:val="2"/>
        <w:spacing w:line="360" w:lineRule="auto"/>
        <w:rPr>
          <w:sz w:val="24"/>
          <w:szCs w:val="24"/>
        </w:rPr>
      </w:pPr>
      <w:bookmarkStart w:id="238" w:name="_Toc520558336"/>
      <w:r w:rsidRPr="00A45053">
        <w:rPr>
          <w:rFonts w:hint="eastAsia"/>
          <w:sz w:val="24"/>
          <w:szCs w:val="24"/>
        </w:rPr>
        <w:t>售后服务质量保证措施</w:t>
      </w:r>
      <w:bookmarkEnd w:id="238"/>
    </w:p>
    <w:p w14:paraId="0663DC68"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在项目的整个实施过程中，我们将有―套完整的分阶段的系统支持维护和项目质量保证体系，包括支持维护的机构和计划，以及相应的责任和承诺。参照项目的阶段划分，把支持和维护以及质保工作分为几个阶段，即项目实施(测试)阶段，系统试运行阶段，保修(维护)期阶段以及系统保修(维护)期以后的阶段。</w:t>
      </w:r>
    </w:p>
    <w:p w14:paraId="400B3CC0"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对各个阶段的不同特点，我公司一方面按照规范进行工程实施和质量保障服务，另一方面将通过系统的培训，帮助用户方建立一支自己的技术队伍，做好技术转移。</w:t>
      </w:r>
    </w:p>
    <w:p w14:paraId="0A2669B8" w14:textId="77777777" w:rsidR="00D52001" w:rsidRPr="00A45053" w:rsidRDefault="00A337CE"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1</w:t>
      </w:r>
      <w:r w:rsidRPr="00A45053">
        <w:rPr>
          <w:rFonts w:ascii="宋体" w:eastAsia="宋体" w:hAnsi="宋体" w:hint="eastAsia"/>
          <w:sz w:val="24"/>
          <w:szCs w:val="24"/>
        </w:rPr>
        <w:t>)</w:t>
      </w:r>
      <w:r w:rsidR="00D52001" w:rsidRPr="00A45053">
        <w:rPr>
          <w:rFonts w:ascii="宋体" w:eastAsia="宋体" w:hAnsi="宋体" w:hint="eastAsia"/>
          <w:sz w:val="24"/>
          <w:szCs w:val="24"/>
        </w:rPr>
        <w:t>项目实施阶段</w:t>
      </w:r>
    </w:p>
    <w:p w14:paraId="7EB274C2"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这—阶段通常包括基础设施如硬件设备安装、软件系统安装等项目的实施以及系统软硬件的订货、到货设备的清点、验货，及最后的初步验收工作。</w:t>
      </w:r>
    </w:p>
    <w:p w14:paraId="1F362A2B" w14:textId="77777777" w:rsidR="00D52001" w:rsidRPr="00A45053" w:rsidRDefault="00A337CE"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2</w:t>
      </w:r>
      <w:r w:rsidRPr="00A45053">
        <w:rPr>
          <w:rFonts w:ascii="宋体" w:eastAsia="宋体" w:hAnsi="宋体" w:hint="eastAsia"/>
          <w:sz w:val="24"/>
          <w:szCs w:val="24"/>
        </w:rPr>
        <w:t>)</w:t>
      </w:r>
      <w:r w:rsidR="00D52001" w:rsidRPr="00A45053">
        <w:rPr>
          <w:rFonts w:ascii="宋体" w:eastAsia="宋体" w:hAnsi="宋体" w:hint="eastAsia"/>
          <w:sz w:val="24"/>
          <w:szCs w:val="24"/>
        </w:rPr>
        <w:t>系统试运行阶段</w:t>
      </w:r>
    </w:p>
    <w:p w14:paraId="7BFC787A"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这在试运行阶段，工程具体实施中可能忽略的—些问题和隐患多在这个时期暴露，因而是确保全系统在未来正式运行阶段能长期正常稳定运行的关键阶段，系统的支持和服务也显得尤为重要。在系统试运行期间，我方将派遣资深工程师常驻现场，负责整个系统的维护和管理工作，并向用户提供系统维护和管理文档。同时积极协助组织现场培训和授课培训，为用户培养合格上岗人员，为将来系统长期稳定地运行打好基础。</w:t>
      </w:r>
    </w:p>
    <w:p w14:paraId="1FA6DDC1" w14:textId="77777777" w:rsidR="00D52001" w:rsidRPr="00A45053" w:rsidRDefault="00A337CE" w:rsidP="00A45053">
      <w:pPr>
        <w:spacing w:line="360" w:lineRule="auto"/>
        <w:ind w:firstLineChars="200" w:firstLine="480"/>
        <w:rPr>
          <w:rFonts w:ascii="宋体" w:eastAsia="宋体" w:hAnsi="宋体"/>
          <w:sz w:val="24"/>
          <w:szCs w:val="24"/>
        </w:rPr>
      </w:pPr>
      <w:r w:rsidRPr="00A45053">
        <w:rPr>
          <w:rFonts w:ascii="宋体" w:eastAsia="宋体" w:hAnsi="宋体"/>
          <w:sz w:val="24"/>
          <w:szCs w:val="24"/>
        </w:rPr>
        <w:t>3</w:t>
      </w:r>
      <w:r w:rsidRPr="00A45053">
        <w:rPr>
          <w:rFonts w:ascii="宋体" w:eastAsia="宋体" w:hAnsi="宋体" w:hint="eastAsia"/>
          <w:sz w:val="24"/>
          <w:szCs w:val="24"/>
        </w:rPr>
        <w:t>)</w:t>
      </w:r>
      <w:r w:rsidR="00D52001" w:rsidRPr="00A45053">
        <w:rPr>
          <w:rFonts w:ascii="宋体" w:eastAsia="宋体" w:hAnsi="宋体" w:hint="eastAsia"/>
          <w:sz w:val="24"/>
          <w:szCs w:val="24"/>
        </w:rPr>
        <w:t>保修(维护)期阶段</w:t>
      </w:r>
    </w:p>
    <w:p w14:paraId="5F95EB49"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在试运行期结束并通过最终验收后，即进入系统的保修和维护期。从这个阶段开始，系统正式进入实用阶段，因而这一阶段将成为系统整个支持和维护的工作中心和重点。本阶段的工作主要由我公司进行，用户方的技术人员协助。</w:t>
      </w:r>
    </w:p>
    <w:p w14:paraId="157035E0" w14:textId="77777777" w:rsidR="00D52001" w:rsidRPr="00A45053" w:rsidRDefault="00D52001" w:rsidP="00A45053">
      <w:pPr>
        <w:spacing w:line="360" w:lineRule="auto"/>
        <w:ind w:firstLineChars="200" w:firstLine="480"/>
        <w:rPr>
          <w:rFonts w:ascii="宋体" w:eastAsia="宋体" w:hAnsi="宋体"/>
          <w:sz w:val="24"/>
          <w:szCs w:val="24"/>
        </w:rPr>
      </w:pPr>
      <w:r w:rsidRPr="00A45053">
        <w:rPr>
          <w:rFonts w:ascii="宋体" w:eastAsia="宋体" w:hAnsi="宋体" w:hint="eastAsia"/>
          <w:sz w:val="24"/>
          <w:szCs w:val="24"/>
        </w:rPr>
        <w:t>针对此项目山东正元冶达公司特指定以下售后服务人员专门为其服务。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1"/>
        <w:gridCol w:w="1980"/>
        <w:gridCol w:w="1980"/>
        <w:gridCol w:w="3240"/>
      </w:tblGrid>
      <w:tr w:rsidR="00D52001" w:rsidRPr="00A45053" w14:paraId="47CF74B4" w14:textId="77777777" w:rsidTr="00D52001">
        <w:trPr>
          <w:trHeight w:val="541"/>
          <w:jc w:val="center"/>
        </w:trPr>
        <w:tc>
          <w:tcPr>
            <w:tcW w:w="1131" w:type="dxa"/>
            <w:vAlign w:val="center"/>
          </w:tcPr>
          <w:p w14:paraId="0CCF8A80"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lastRenderedPageBreak/>
              <w:t>姓  名</w:t>
            </w:r>
          </w:p>
        </w:tc>
        <w:tc>
          <w:tcPr>
            <w:tcW w:w="1980" w:type="dxa"/>
            <w:vAlign w:val="center"/>
          </w:tcPr>
          <w:p w14:paraId="110105DA"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手机</w:t>
            </w:r>
          </w:p>
        </w:tc>
        <w:tc>
          <w:tcPr>
            <w:tcW w:w="1980" w:type="dxa"/>
            <w:vAlign w:val="center"/>
          </w:tcPr>
          <w:p w14:paraId="6F4A3C42"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电话</w:t>
            </w:r>
          </w:p>
        </w:tc>
        <w:tc>
          <w:tcPr>
            <w:tcW w:w="3240" w:type="dxa"/>
            <w:vAlign w:val="center"/>
          </w:tcPr>
          <w:p w14:paraId="0DF6956F"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经营地点</w:t>
            </w:r>
          </w:p>
        </w:tc>
      </w:tr>
      <w:tr w:rsidR="00D52001" w:rsidRPr="00A45053" w14:paraId="031B7540" w14:textId="77777777" w:rsidTr="00D52001">
        <w:trPr>
          <w:trHeight w:val="501"/>
          <w:jc w:val="center"/>
        </w:trPr>
        <w:tc>
          <w:tcPr>
            <w:tcW w:w="1131" w:type="dxa"/>
            <w:vAlign w:val="center"/>
          </w:tcPr>
          <w:p w14:paraId="7CBCEBC3"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冯童</w:t>
            </w:r>
          </w:p>
        </w:tc>
        <w:tc>
          <w:tcPr>
            <w:tcW w:w="1980" w:type="dxa"/>
            <w:vAlign w:val="center"/>
          </w:tcPr>
          <w:p w14:paraId="76AD97E4"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15853189979</w:t>
            </w:r>
          </w:p>
        </w:tc>
        <w:tc>
          <w:tcPr>
            <w:tcW w:w="1980" w:type="dxa"/>
            <w:vAlign w:val="center"/>
          </w:tcPr>
          <w:p w14:paraId="7CA8F000"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0531-66770885</w:t>
            </w:r>
          </w:p>
        </w:tc>
        <w:tc>
          <w:tcPr>
            <w:tcW w:w="3240" w:type="dxa"/>
            <w:vMerge w:val="restart"/>
            <w:vAlign w:val="center"/>
          </w:tcPr>
          <w:p w14:paraId="780C18AC"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山东省</w:t>
            </w:r>
            <w:r w:rsidRPr="00A45053">
              <w:rPr>
                <w:rFonts w:ascii="宋体" w:eastAsia="宋体" w:hAnsi="宋体"/>
                <w:sz w:val="24"/>
                <w:szCs w:val="24"/>
              </w:rPr>
              <w:t>济南市历下区山师东路</w:t>
            </w:r>
            <w:r w:rsidRPr="00A45053">
              <w:rPr>
                <w:rFonts w:ascii="宋体" w:eastAsia="宋体" w:hAnsi="宋体" w:hint="eastAsia"/>
                <w:sz w:val="24"/>
                <w:szCs w:val="24"/>
              </w:rPr>
              <w:t>14号</w:t>
            </w:r>
          </w:p>
        </w:tc>
      </w:tr>
      <w:tr w:rsidR="00D52001" w:rsidRPr="00A45053" w14:paraId="5D366388" w14:textId="77777777" w:rsidTr="00D52001">
        <w:trPr>
          <w:trHeight w:val="501"/>
          <w:jc w:val="center"/>
        </w:trPr>
        <w:tc>
          <w:tcPr>
            <w:tcW w:w="1131" w:type="dxa"/>
            <w:vAlign w:val="center"/>
          </w:tcPr>
          <w:p w14:paraId="4F6DC7FB"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刘翥</w:t>
            </w:r>
          </w:p>
        </w:tc>
        <w:tc>
          <w:tcPr>
            <w:tcW w:w="1980" w:type="dxa"/>
            <w:vAlign w:val="center"/>
          </w:tcPr>
          <w:p w14:paraId="419DB6B6"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15554167968</w:t>
            </w:r>
          </w:p>
        </w:tc>
        <w:tc>
          <w:tcPr>
            <w:tcW w:w="1980" w:type="dxa"/>
            <w:vAlign w:val="center"/>
          </w:tcPr>
          <w:p w14:paraId="5A773C62"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0531-66770885</w:t>
            </w:r>
          </w:p>
        </w:tc>
        <w:tc>
          <w:tcPr>
            <w:tcW w:w="3240" w:type="dxa"/>
            <w:vMerge/>
            <w:vAlign w:val="center"/>
          </w:tcPr>
          <w:p w14:paraId="2B545465" w14:textId="77777777" w:rsidR="00D52001" w:rsidRPr="00A45053" w:rsidRDefault="00D52001" w:rsidP="00A45053">
            <w:pPr>
              <w:spacing w:line="360" w:lineRule="auto"/>
              <w:rPr>
                <w:rFonts w:ascii="宋体" w:eastAsia="宋体" w:hAnsi="宋体"/>
                <w:sz w:val="24"/>
                <w:szCs w:val="24"/>
              </w:rPr>
            </w:pPr>
          </w:p>
        </w:tc>
      </w:tr>
      <w:tr w:rsidR="00D52001" w:rsidRPr="00A45053" w14:paraId="210DAE1F" w14:textId="77777777" w:rsidTr="00D52001">
        <w:trPr>
          <w:trHeight w:val="501"/>
          <w:jc w:val="center"/>
        </w:trPr>
        <w:tc>
          <w:tcPr>
            <w:tcW w:w="1131" w:type="dxa"/>
            <w:vAlign w:val="center"/>
          </w:tcPr>
          <w:p w14:paraId="0A954521"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梁琴琴</w:t>
            </w:r>
          </w:p>
        </w:tc>
        <w:tc>
          <w:tcPr>
            <w:tcW w:w="1980" w:type="dxa"/>
            <w:vAlign w:val="center"/>
          </w:tcPr>
          <w:p w14:paraId="1B89CBF9"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15965617163</w:t>
            </w:r>
          </w:p>
        </w:tc>
        <w:tc>
          <w:tcPr>
            <w:tcW w:w="1980" w:type="dxa"/>
            <w:vAlign w:val="center"/>
          </w:tcPr>
          <w:p w14:paraId="1062BFCA"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0531-66770885</w:t>
            </w:r>
          </w:p>
        </w:tc>
        <w:tc>
          <w:tcPr>
            <w:tcW w:w="3240" w:type="dxa"/>
            <w:vMerge/>
            <w:vAlign w:val="center"/>
          </w:tcPr>
          <w:p w14:paraId="376461EE" w14:textId="77777777" w:rsidR="00D52001" w:rsidRPr="00A45053" w:rsidRDefault="00D52001" w:rsidP="00A45053">
            <w:pPr>
              <w:spacing w:line="360" w:lineRule="auto"/>
              <w:rPr>
                <w:rFonts w:ascii="宋体" w:eastAsia="宋体" w:hAnsi="宋体"/>
                <w:sz w:val="24"/>
                <w:szCs w:val="24"/>
              </w:rPr>
            </w:pPr>
          </w:p>
        </w:tc>
      </w:tr>
      <w:tr w:rsidR="00D52001" w:rsidRPr="00A45053" w14:paraId="1A1F8D3E" w14:textId="77777777" w:rsidTr="00D52001">
        <w:trPr>
          <w:trHeight w:val="501"/>
          <w:jc w:val="center"/>
        </w:trPr>
        <w:tc>
          <w:tcPr>
            <w:tcW w:w="1131" w:type="dxa"/>
            <w:vAlign w:val="center"/>
          </w:tcPr>
          <w:p w14:paraId="24DD99C1"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赵军正</w:t>
            </w:r>
          </w:p>
        </w:tc>
        <w:tc>
          <w:tcPr>
            <w:tcW w:w="1980" w:type="dxa"/>
            <w:vAlign w:val="center"/>
          </w:tcPr>
          <w:p w14:paraId="64604752"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15666753536</w:t>
            </w:r>
          </w:p>
        </w:tc>
        <w:tc>
          <w:tcPr>
            <w:tcW w:w="1980" w:type="dxa"/>
            <w:vAlign w:val="center"/>
          </w:tcPr>
          <w:p w14:paraId="5C9CF632"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0531-66770885</w:t>
            </w:r>
          </w:p>
        </w:tc>
        <w:tc>
          <w:tcPr>
            <w:tcW w:w="3240" w:type="dxa"/>
            <w:vMerge/>
            <w:vAlign w:val="center"/>
          </w:tcPr>
          <w:p w14:paraId="0C9DBB1A" w14:textId="77777777" w:rsidR="00D52001" w:rsidRPr="00A45053" w:rsidRDefault="00D52001" w:rsidP="00A45053">
            <w:pPr>
              <w:spacing w:line="360" w:lineRule="auto"/>
              <w:rPr>
                <w:rFonts w:ascii="宋体" w:eastAsia="宋体" w:hAnsi="宋体"/>
                <w:sz w:val="24"/>
                <w:szCs w:val="24"/>
              </w:rPr>
            </w:pPr>
          </w:p>
        </w:tc>
      </w:tr>
      <w:tr w:rsidR="00D52001" w:rsidRPr="00A45053" w14:paraId="1722A900" w14:textId="77777777" w:rsidTr="00D52001">
        <w:trPr>
          <w:trHeight w:val="501"/>
          <w:jc w:val="center"/>
        </w:trPr>
        <w:tc>
          <w:tcPr>
            <w:tcW w:w="1131" w:type="dxa"/>
            <w:vAlign w:val="center"/>
          </w:tcPr>
          <w:p w14:paraId="477A5139"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杨法东</w:t>
            </w:r>
          </w:p>
        </w:tc>
        <w:tc>
          <w:tcPr>
            <w:tcW w:w="1980" w:type="dxa"/>
            <w:vAlign w:val="center"/>
          </w:tcPr>
          <w:p w14:paraId="3A8ADF69"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17189108584</w:t>
            </w:r>
          </w:p>
        </w:tc>
        <w:tc>
          <w:tcPr>
            <w:tcW w:w="1980" w:type="dxa"/>
            <w:vAlign w:val="center"/>
          </w:tcPr>
          <w:p w14:paraId="7CA9819A"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0531-66770885</w:t>
            </w:r>
          </w:p>
        </w:tc>
        <w:tc>
          <w:tcPr>
            <w:tcW w:w="3240" w:type="dxa"/>
            <w:vMerge/>
            <w:vAlign w:val="center"/>
          </w:tcPr>
          <w:p w14:paraId="0DDDF592" w14:textId="77777777" w:rsidR="00D52001" w:rsidRPr="00A45053" w:rsidRDefault="00D52001" w:rsidP="00A45053">
            <w:pPr>
              <w:spacing w:line="360" w:lineRule="auto"/>
              <w:rPr>
                <w:rFonts w:ascii="宋体" w:eastAsia="宋体" w:hAnsi="宋体"/>
                <w:sz w:val="24"/>
                <w:szCs w:val="24"/>
              </w:rPr>
            </w:pPr>
          </w:p>
        </w:tc>
      </w:tr>
      <w:tr w:rsidR="00D52001" w:rsidRPr="00A45053" w14:paraId="59C143E2" w14:textId="77777777" w:rsidTr="00D52001">
        <w:trPr>
          <w:trHeight w:val="501"/>
          <w:jc w:val="center"/>
        </w:trPr>
        <w:tc>
          <w:tcPr>
            <w:tcW w:w="1131" w:type="dxa"/>
            <w:vAlign w:val="center"/>
          </w:tcPr>
          <w:p w14:paraId="27BA1901"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李敏</w:t>
            </w:r>
          </w:p>
        </w:tc>
        <w:tc>
          <w:tcPr>
            <w:tcW w:w="1980" w:type="dxa"/>
            <w:vAlign w:val="center"/>
          </w:tcPr>
          <w:p w14:paraId="295DF117"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13869139920</w:t>
            </w:r>
          </w:p>
        </w:tc>
        <w:tc>
          <w:tcPr>
            <w:tcW w:w="1980" w:type="dxa"/>
            <w:vAlign w:val="center"/>
          </w:tcPr>
          <w:p w14:paraId="13F6BBE7"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0531-66770885</w:t>
            </w:r>
          </w:p>
        </w:tc>
        <w:tc>
          <w:tcPr>
            <w:tcW w:w="3240" w:type="dxa"/>
            <w:vMerge/>
            <w:vAlign w:val="center"/>
          </w:tcPr>
          <w:p w14:paraId="7B933766" w14:textId="77777777" w:rsidR="00D52001" w:rsidRPr="00A45053" w:rsidRDefault="00D52001" w:rsidP="00A45053">
            <w:pPr>
              <w:spacing w:line="360" w:lineRule="auto"/>
              <w:rPr>
                <w:rFonts w:ascii="宋体" w:eastAsia="宋体" w:hAnsi="宋体"/>
                <w:sz w:val="24"/>
                <w:szCs w:val="24"/>
              </w:rPr>
            </w:pPr>
          </w:p>
        </w:tc>
      </w:tr>
      <w:tr w:rsidR="00D52001" w:rsidRPr="00A45053" w14:paraId="2D86FE50" w14:textId="77777777" w:rsidTr="00D52001">
        <w:trPr>
          <w:trHeight w:val="501"/>
          <w:jc w:val="center"/>
        </w:trPr>
        <w:tc>
          <w:tcPr>
            <w:tcW w:w="1131" w:type="dxa"/>
            <w:vAlign w:val="center"/>
          </w:tcPr>
          <w:p w14:paraId="66560A71"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庄震</w:t>
            </w:r>
          </w:p>
        </w:tc>
        <w:tc>
          <w:tcPr>
            <w:tcW w:w="1980" w:type="dxa"/>
            <w:vAlign w:val="center"/>
          </w:tcPr>
          <w:p w14:paraId="0DDB8CFC"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sz w:val="24"/>
                <w:szCs w:val="24"/>
              </w:rPr>
              <w:t>13156016653</w:t>
            </w:r>
          </w:p>
        </w:tc>
        <w:tc>
          <w:tcPr>
            <w:tcW w:w="1980" w:type="dxa"/>
            <w:vAlign w:val="center"/>
          </w:tcPr>
          <w:p w14:paraId="3ABC63A8" w14:textId="77777777" w:rsidR="00D52001" w:rsidRPr="00A45053" w:rsidRDefault="00D52001" w:rsidP="00A45053">
            <w:pPr>
              <w:spacing w:line="360" w:lineRule="auto"/>
              <w:rPr>
                <w:rFonts w:ascii="宋体" w:eastAsia="宋体" w:hAnsi="宋体"/>
                <w:sz w:val="24"/>
                <w:szCs w:val="24"/>
              </w:rPr>
            </w:pPr>
            <w:r w:rsidRPr="00A45053">
              <w:rPr>
                <w:rFonts w:ascii="宋体" w:eastAsia="宋体" w:hAnsi="宋体" w:hint="eastAsia"/>
                <w:sz w:val="24"/>
                <w:szCs w:val="24"/>
              </w:rPr>
              <w:t>0531-66770885</w:t>
            </w:r>
          </w:p>
        </w:tc>
        <w:tc>
          <w:tcPr>
            <w:tcW w:w="3240" w:type="dxa"/>
            <w:vMerge/>
            <w:vAlign w:val="center"/>
          </w:tcPr>
          <w:p w14:paraId="68480224" w14:textId="77777777" w:rsidR="00D52001" w:rsidRPr="00A45053" w:rsidRDefault="00D52001" w:rsidP="00A45053">
            <w:pPr>
              <w:spacing w:line="360" w:lineRule="auto"/>
              <w:rPr>
                <w:rFonts w:ascii="宋体" w:eastAsia="宋体" w:hAnsi="宋体"/>
                <w:sz w:val="24"/>
                <w:szCs w:val="24"/>
              </w:rPr>
            </w:pPr>
          </w:p>
        </w:tc>
      </w:tr>
    </w:tbl>
    <w:p w14:paraId="2ED717BC" w14:textId="77777777" w:rsidR="00B335EC" w:rsidRPr="00A45053" w:rsidRDefault="00B335EC" w:rsidP="00A45053">
      <w:pPr>
        <w:pStyle w:val="2"/>
        <w:spacing w:line="360" w:lineRule="auto"/>
        <w:rPr>
          <w:sz w:val="24"/>
          <w:szCs w:val="24"/>
        </w:rPr>
      </w:pPr>
      <w:r w:rsidRPr="00A45053">
        <w:rPr>
          <w:rFonts w:hint="eastAsia"/>
          <w:sz w:val="24"/>
          <w:szCs w:val="24"/>
        </w:rPr>
        <w:t>供应商</w:t>
      </w:r>
      <w:r w:rsidRPr="00A45053">
        <w:rPr>
          <w:sz w:val="24"/>
          <w:szCs w:val="24"/>
        </w:rPr>
        <w:t>服务网</w:t>
      </w:r>
      <w:r w:rsidRPr="00A45053">
        <w:rPr>
          <w:rFonts w:hint="eastAsia"/>
          <w:sz w:val="24"/>
          <w:szCs w:val="24"/>
        </w:rPr>
        <w:t>点</w:t>
      </w:r>
    </w:p>
    <w:p w14:paraId="0CB64484" w14:textId="77777777" w:rsidR="00305DE6" w:rsidRPr="00A45053" w:rsidRDefault="00CE3967" w:rsidP="00A45053">
      <w:pPr>
        <w:widowControl/>
        <w:spacing w:line="360" w:lineRule="auto"/>
        <w:jc w:val="left"/>
        <w:rPr>
          <w:rFonts w:ascii="宋体" w:eastAsia="宋体" w:hAnsi="宋体"/>
          <w:sz w:val="24"/>
          <w:szCs w:val="24"/>
        </w:rPr>
      </w:pPr>
      <w:r w:rsidRPr="00A45053">
        <w:rPr>
          <w:rFonts w:ascii="宋体" w:eastAsia="宋体" w:hAnsi="宋体" w:hint="eastAsia"/>
          <w:sz w:val="24"/>
          <w:szCs w:val="24"/>
        </w:rPr>
        <w:t>山东</w:t>
      </w:r>
      <w:r w:rsidRPr="00A45053">
        <w:rPr>
          <w:rFonts w:ascii="宋体" w:eastAsia="宋体" w:hAnsi="宋体"/>
          <w:sz w:val="24"/>
          <w:szCs w:val="24"/>
        </w:rPr>
        <w:t>正元</w:t>
      </w:r>
      <w:r w:rsidRPr="00A45053">
        <w:rPr>
          <w:rFonts w:ascii="宋体" w:eastAsia="宋体" w:hAnsi="宋体" w:hint="eastAsia"/>
          <w:sz w:val="24"/>
          <w:szCs w:val="24"/>
        </w:rPr>
        <w:t>冶达</w:t>
      </w:r>
      <w:r w:rsidRPr="00A45053">
        <w:rPr>
          <w:rFonts w:ascii="宋体" w:eastAsia="宋体" w:hAnsi="宋体"/>
          <w:sz w:val="24"/>
          <w:szCs w:val="24"/>
        </w:rPr>
        <w:t>科技发展有限</w:t>
      </w:r>
      <w:r w:rsidR="00084B77" w:rsidRPr="00A45053">
        <w:rPr>
          <w:rFonts w:ascii="宋体" w:eastAsia="宋体" w:hAnsi="宋体" w:hint="eastAsia"/>
          <w:sz w:val="24"/>
          <w:szCs w:val="24"/>
        </w:rPr>
        <w:t>公司</w:t>
      </w:r>
      <w:r w:rsidR="00084B77" w:rsidRPr="00A45053">
        <w:rPr>
          <w:rFonts w:ascii="宋体" w:eastAsia="宋体" w:hAnsi="宋体"/>
          <w:sz w:val="24"/>
          <w:szCs w:val="24"/>
        </w:rPr>
        <w:t>地址:</w:t>
      </w:r>
      <w:r w:rsidR="00084B77" w:rsidRPr="00A45053">
        <w:rPr>
          <w:rFonts w:ascii="宋体" w:eastAsia="宋体" w:hAnsi="宋体" w:hint="eastAsia"/>
          <w:sz w:val="24"/>
          <w:szCs w:val="24"/>
        </w:rPr>
        <w:t>山东</w:t>
      </w:r>
      <w:r w:rsidR="00084B77" w:rsidRPr="00A45053">
        <w:rPr>
          <w:rFonts w:ascii="宋体" w:eastAsia="宋体" w:hAnsi="宋体"/>
          <w:sz w:val="24"/>
          <w:szCs w:val="24"/>
        </w:rPr>
        <w:t>省济南市</w:t>
      </w:r>
      <w:r w:rsidR="00084B77" w:rsidRPr="00A45053">
        <w:rPr>
          <w:rFonts w:ascii="宋体" w:eastAsia="宋体" w:hAnsi="宋体" w:hint="eastAsia"/>
          <w:sz w:val="24"/>
          <w:szCs w:val="24"/>
        </w:rPr>
        <w:t>历下区</w:t>
      </w:r>
      <w:r w:rsidR="00084B77" w:rsidRPr="00A45053">
        <w:rPr>
          <w:rFonts w:ascii="宋体" w:eastAsia="宋体" w:hAnsi="宋体"/>
          <w:sz w:val="24"/>
          <w:szCs w:val="24"/>
        </w:rPr>
        <w:t>山师东路</w:t>
      </w:r>
      <w:r w:rsidR="00084B77" w:rsidRPr="00A45053">
        <w:rPr>
          <w:rFonts w:ascii="宋体" w:eastAsia="宋体" w:hAnsi="宋体" w:hint="eastAsia"/>
          <w:sz w:val="24"/>
          <w:szCs w:val="24"/>
        </w:rPr>
        <w:t>14号</w:t>
      </w:r>
    </w:p>
    <w:p w14:paraId="476F3ECA" w14:textId="77777777" w:rsidR="00B335EC" w:rsidRPr="00A45053" w:rsidRDefault="00084B77" w:rsidP="00A45053">
      <w:pPr>
        <w:widowControl/>
        <w:spacing w:line="360" w:lineRule="auto"/>
        <w:jc w:val="left"/>
        <w:rPr>
          <w:rFonts w:ascii="宋体" w:eastAsia="宋体" w:hAnsi="宋体"/>
          <w:sz w:val="24"/>
          <w:szCs w:val="24"/>
        </w:rPr>
      </w:pPr>
      <w:r w:rsidRPr="00A45053">
        <w:rPr>
          <w:rFonts w:ascii="宋体" w:eastAsia="宋体" w:hAnsi="宋体" w:hint="eastAsia"/>
          <w:sz w:val="24"/>
          <w:szCs w:val="24"/>
        </w:rPr>
        <w:t>服务</w:t>
      </w:r>
      <w:r w:rsidRPr="00A45053">
        <w:rPr>
          <w:rFonts w:ascii="宋体" w:eastAsia="宋体" w:hAnsi="宋体"/>
          <w:sz w:val="24"/>
          <w:szCs w:val="24"/>
        </w:rPr>
        <w:t>电话:0531-66770885</w:t>
      </w:r>
    </w:p>
    <w:sectPr w:rsidR="00B335EC" w:rsidRPr="00A4505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5" w:author="952295572@qq.com" w:date="2018-10-19T17:48:00Z" w:initials="y">
    <w:p w14:paraId="4F6EC3F0" w14:textId="132CC595" w:rsidR="00044F34" w:rsidRDefault="00044F34">
      <w:pPr>
        <w:pStyle w:val="af3"/>
      </w:pPr>
      <w:r>
        <w:rPr>
          <w:rStyle w:val="af2"/>
        </w:rPr>
        <w:annotationRef/>
      </w:r>
      <w:r>
        <w:rPr>
          <w:rFonts w:hint="eastAsia"/>
        </w:rPr>
        <w:t>爬其他系统数据，进行预警功能。</w:t>
      </w:r>
    </w:p>
  </w:comment>
  <w:comment w:id="36" w:author="952295572@qq.com" w:date="2018-10-19T17:41:00Z" w:initials="y">
    <w:p w14:paraId="79A5456C" w14:textId="2E31F76F" w:rsidR="00044F34" w:rsidRDefault="00044F34">
      <w:pPr>
        <w:pStyle w:val="af3"/>
      </w:pPr>
      <w:r>
        <w:rPr>
          <w:rStyle w:val="af2"/>
        </w:rPr>
        <w:annotationRef/>
      </w:r>
      <w:r>
        <w:rPr>
          <w:rFonts w:hint="eastAsia"/>
        </w:rPr>
        <w:t>对接G</w:t>
      </w:r>
      <w:r>
        <w:t>PS</w:t>
      </w:r>
      <w:r>
        <w:rPr>
          <w:rFonts w:hint="eastAsia"/>
        </w:rPr>
        <w:t>或者已有系统。</w:t>
      </w:r>
    </w:p>
  </w:comment>
  <w:comment w:id="37" w:author="952295572@qq.com" w:date="2018-10-19T17:54:00Z" w:initials="y">
    <w:p w14:paraId="70BD37EF" w14:textId="4FE0DD75" w:rsidR="00044F34" w:rsidRDefault="00044F34">
      <w:pPr>
        <w:pStyle w:val="af3"/>
      </w:pPr>
      <w:r>
        <w:rPr>
          <w:rStyle w:val="af2"/>
        </w:rPr>
        <w:annotationRef/>
      </w:r>
      <w:r>
        <w:rPr>
          <w:rFonts w:hint="eastAsia"/>
        </w:rPr>
        <w:t>对接G</w:t>
      </w:r>
      <w:r>
        <w:t>PS</w:t>
      </w:r>
      <w:r>
        <w:rPr>
          <w:rFonts w:hint="eastAsia"/>
        </w:rPr>
        <w:t>或者已有系统。</w:t>
      </w:r>
    </w:p>
  </w:comment>
  <w:comment w:id="38" w:author="952295572@qq.com" w:date="2018-10-19T17:57:00Z" w:initials="y">
    <w:p w14:paraId="48C7F87F" w14:textId="03EC1EDC" w:rsidR="00044F34" w:rsidRDefault="00044F34">
      <w:pPr>
        <w:pStyle w:val="af3"/>
      </w:pPr>
      <w:r>
        <w:rPr>
          <w:rStyle w:val="af2"/>
        </w:rPr>
        <w:annotationRef/>
      </w:r>
      <w:r>
        <w:rPr>
          <w:rFonts w:hint="eastAsia"/>
        </w:rPr>
        <w:t>？系统服务对象是公交公司还是交通局人员？具体功能不明，与G</w:t>
      </w:r>
      <w:r>
        <w:t>IS</w:t>
      </w:r>
      <w:r>
        <w:rPr>
          <w:rFonts w:hint="eastAsia"/>
        </w:rPr>
        <w:t>相关的系统</w:t>
      </w:r>
    </w:p>
  </w:comment>
  <w:comment w:id="39" w:author="952295572@qq.com" w:date="2018-10-19T17:59:00Z" w:initials="y">
    <w:p w14:paraId="4089A9EE" w14:textId="01075A3C" w:rsidR="00044F34" w:rsidRDefault="00044F34">
      <w:pPr>
        <w:pStyle w:val="af3"/>
      </w:pPr>
      <w:r>
        <w:rPr>
          <w:rStyle w:val="af2"/>
        </w:rPr>
        <w:annotationRef/>
      </w:r>
      <w:r>
        <w:rPr>
          <w:rFonts w:hint="eastAsia"/>
        </w:rPr>
        <w:t>对接摄像头。</w:t>
      </w:r>
    </w:p>
  </w:comment>
  <w:comment w:id="40" w:author="952295572@qq.com" w:date="2018-10-19T17:59:00Z" w:initials="y">
    <w:p w14:paraId="07DA8C23" w14:textId="0C3399BE" w:rsidR="00044F34" w:rsidRDefault="00044F34">
      <w:pPr>
        <w:pStyle w:val="af3"/>
      </w:pPr>
      <w:r>
        <w:rPr>
          <w:rStyle w:val="af2"/>
        </w:rPr>
        <w:annotationRef/>
      </w:r>
      <w:r>
        <w:rPr>
          <w:rFonts w:hint="eastAsia"/>
        </w:rPr>
        <w:t>对接硬件</w:t>
      </w:r>
    </w:p>
  </w:comment>
  <w:comment w:id="42" w:author="952295572@qq.com" w:date="2018-10-19T18:02:00Z" w:initials="y">
    <w:p w14:paraId="2FC0D172" w14:textId="06641028" w:rsidR="00044F34" w:rsidRDefault="00044F34">
      <w:pPr>
        <w:pStyle w:val="af3"/>
      </w:pPr>
      <w:r>
        <w:rPr>
          <w:rStyle w:val="af2"/>
        </w:rPr>
        <w:annotationRef/>
      </w:r>
      <w:r>
        <w:rPr>
          <w:rFonts w:hint="eastAsia"/>
        </w:rPr>
        <w:t>可能对接A</w:t>
      </w:r>
      <w:r>
        <w:t>PP</w:t>
      </w:r>
      <w:r>
        <w:rPr>
          <w:rFonts w:hint="eastAsia"/>
        </w:rPr>
        <w:t>发布公众信息</w:t>
      </w:r>
    </w:p>
  </w:comment>
  <w:comment w:id="48" w:author="952295572@qq.com" w:date="2018-10-19T18:02:00Z" w:initials="y">
    <w:p w14:paraId="54941EAB" w14:textId="1062DF85" w:rsidR="00044F34" w:rsidRDefault="00044F34">
      <w:pPr>
        <w:pStyle w:val="af3"/>
      </w:pPr>
      <w:r>
        <w:rPr>
          <w:rStyle w:val="af2"/>
        </w:rPr>
        <w:annotationRef/>
      </w:r>
      <w:r>
        <w:rPr>
          <w:rFonts w:hint="eastAsia"/>
        </w:rPr>
        <w:t>对接A</w:t>
      </w:r>
      <w:r>
        <w:t>PP</w:t>
      </w:r>
      <w:r>
        <w:rPr>
          <w:rFonts w:hint="eastAsia"/>
        </w:rPr>
        <w:t>发布公众信息</w:t>
      </w:r>
    </w:p>
  </w:comment>
  <w:comment w:id="57" w:author="952295572@qq.com" w:date="2018-10-19T18:14:00Z" w:initials="y">
    <w:p w14:paraId="15E8B8CD" w14:textId="3939ED10" w:rsidR="00044F34" w:rsidRDefault="00044F34">
      <w:pPr>
        <w:pStyle w:val="af3"/>
      </w:pPr>
      <w:r>
        <w:rPr>
          <w:rStyle w:val="af2"/>
        </w:rPr>
        <w:annotationRef/>
      </w:r>
      <w:r>
        <w:rPr>
          <w:rFonts w:hint="eastAsia"/>
        </w:rPr>
        <w:t>不明确。</w:t>
      </w:r>
    </w:p>
  </w:comment>
  <w:comment w:id="61" w:author="952295572@qq.com" w:date="2018-10-19T18:17:00Z" w:initials="y">
    <w:p w14:paraId="21A129C5" w14:textId="57550A8A" w:rsidR="00044F34" w:rsidRDefault="00044F34">
      <w:pPr>
        <w:pStyle w:val="af3"/>
      </w:pPr>
      <w:r>
        <w:rPr>
          <w:rStyle w:val="af2"/>
        </w:rPr>
        <w:annotationRef/>
      </w:r>
      <w:r>
        <w:rPr>
          <w:rFonts w:hint="eastAsia"/>
        </w:rPr>
        <w:t>这部分申诉完了功能做啥？</w:t>
      </w:r>
    </w:p>
  </w:comment>
  <w:comment w:id="64" w:author="952295572@qq.com" w:date="2018-10-19T18:19:00Z" w:initials="y">
    <w:p w14:paraId="17461117" w14:textId="0768AEB2" w:rsidR="00044F34" w:rsidRDefault="00044F34">
      <w:pPr>
        <w:pStyle w:val="af3"/>
      </w:pPr>
      <w:r>
        <w:rPr>
          <w:rStyle w:val="af2"/>
        </w:rPr>
        <w:annotationRef/>
      </w:r>
      <w:r>
        <w:rPr>
          <w:rFonts w:hint="eastAsia"/>
        </w:rPr>
        <w:t>查询应在站点信息管理模块下面</w:t>
      </w:r>
    </w:p>
  </w:comment>
  <w:comment w:id="75" w:author="952295572@qq.com [2]" w:date="2018-10-23T10:35:00Z" w:initials="y">
    <w:p w14:paraId="7AEC8B2A" w14:textId="7449B9C2" w:rsidR="00240A3E" w:rsidRDefault="00240A3E">
      <w:pPr>
        <w:pStyle w:val="af3"/>
        <w:rPr>
          <w:rFonts w:hint="eastAsia"/>
        </w:rPr>
      </w:pPr>
      <w:r>
        <w:rPr>
          <w:rStyle w:val="af2"/>
        </w:rPr>
        <w:annotationRef/>
      </w:r>
      <w:r>
        <w:rPr>
          <w:rFonts w:hint="eastAsia"/>
        </w:rPr>
        <w:t>对接手机或者其余硬件</w:t>
      </w:r>
    </w:p>
  </w:comment>
  <w:comment w:id="76" w:author="952295572@qq.com [3]" w:date="2018-10-23T10:35:00Z" w:initials="y">
    <w:p w14:paraId="78FE2873" w14:textId="2837A7F5" w:rsidR="002C3D7C" w:rsidRDefault="002C3D7C">
      <w:pPr>
        <w:pStyle w:val="af3"/>
      </w:pPr>
      <w:r>
        <w:rPr>
          <w:rStyle w:val="af2"/>
        </w:rPr>
        <w:annotationRef/>
      </w:r>
      <w:r>
        <w:rPr>
          <w:rFonts w:hint="eastAsia"/>
        </w:rPr>
        <w:t>？？摄像头对接还是咋？</w:t>
      </w:r>
    </w:p>
  </w:comment>
  <w:comment w:id="77" w:author="952295572@qq.com [4]" w:date="2018-10-23T10:36:00Z" w:initials="y">
    <w:p w14:paraId="747CB048" w14:textId="40EF1D56" w:rsidR="001C23E6" w:rsidRDefault="001C23E6">
      <w:pPr>
        <w:pStyle w:val="af3"/>
      </w:pPr>
      <w:r>
        <w:rPr>
          <w:rStyle w:val="af2"/>
        </w:rPr>
        <w:annotationRef/>
      </w:r>
      <w:r>
        <w:rPr>
          <w:rFonts w:hint="eastAsia"/>
        </w:rPr>
        <w:t>对接硬件</w:t>
      </w:r>
    </w:p>
  </w:comment>
  <w:comment w:id="78" w:author="952295572@qq.com [5]" w:date="2018-10-23T10:37:00Z" w:initials="y">
    <w:p w14:paraId="532ACFBB" w14:textId="2676C0F3" w:rsidR="00400A28" w:rsidRDefault="00400A28">
      <w:pPr>
        <w:pStyle w:val="af3"/>
        <w:rPr>
          <w:rFonts w:hint="eastAsia"/>
        </w:rPr>
      </w:pPr>
      <w:r>
        <w:rPr>
          <w:rStyle w:val="af2"/>
        </w:rPr>
        <w:annotationRef/>
      </w:r>
      <w:r>
        <w:rPr>
          <w:rFonts w:hint="eastAsia"/>
        </w:rPr>
        <w:t>对接摄像头成功了，三个功能就能做</w:t>
      </w:r>
    </w:p>
  </w:comment>
  <w:comment w:id="79" w:author="952295572@qq.com [6]" w:date="2018-10-23T10:36:00Z" w:initials="y">
    <w:p w14:paraId="2B00FFD6" w14:textId="3AA2CB81" w:rsidR="00DC6923" w:rsidRDefault="00DC6923">
      <w:pPr>
        <w:pStyle w:val="af3"/>
        <w:rPr>
          <w:rFonts w:hint="eastAsia"/>
        </w:rPr>
      </w:pPr>
      <w:r>
        <w:rPr>
          <w:rStyle w:val="af2"/>
        </w:rPr>
        <w:annotationRef/>
      </w:r>
      <w:r>
        <w:rPr>
          <w:rFonts w:hint="eastAsia"/>
        </w:rPr>
        <w:t>摄像头</w:t>
      </w:r>
    </w:p>
  </w:comment>
  <w:comment w:id="80" w:author="952295572@qq.com [7]" w:date="2018-10-23T10:45:00Z" w:initials="y">
    <w:p w14:paraId="3F5A7BB3" w14:textId="79FC0876" w:rsidR="0056187A" w:rsidRDefault="0056187A">
      <w:pPr>
        <w:pStyle w:val="af3"/>
      </w:pPr>
      <w:r>
        <w:rPr>
          <w:rStyle w:val="af2"/>
        </w:rPr>
        <w:annotationRef/>
      </w:r>
      <w:r>
        <w:rPr>
          <w:rFonts w:hint="eastAsia"/>
        </w:rPr>
        <w:t>硬件</w:t>
      </w:r>
    </w:p>
  </w:comment>
  <w:comment w:id="81" w:author="952295572@qq.com [8]" w:date="2018-10-23T10:45:00Z" w:initials="y">
    <w:p w14:paraId="54DD9605" w14:textId="25A08F11" w:rsidR="0056187A" w:rsidRDefault="0056187A">
      <w:pPr>
        <w:pStyle w:val="af3"/>
      </w:pPr>
      <w:r>
        <w:rPr>
          <w:rStyle w:val="af2"/>
        </w:rPr>
        <w:annotationRef/>
      </w:r>
      <w:r>
        <w:rPr>
          <w:rFonts w:hint="eastAsia"/>
        </w:rPr>
        <w:t>对接车辆G</w:t>
      </w:r>
      <w:r>
        <w:t>PS</w:t>
      </w:r>
    </w:p>
  </w:comment>
  <w:comment w:id="101" w:author="952295572@qq.com [9]" w:date="2018-10-23T10:57:00Z" w:initials="y">
    <w:p w14:paraId="6A50F9DD" w14:textId="58AF1742" w:rsidR="00CE6CF6" w:rsidRDefault="00CE6CF6">
      <w:pPr>
        <w:pStyle w:val="af3"/>
      </w:pPr>
      <w:r>
        <w:rPr>
          <w:rStyle w:val="af2"/>
        </w:rPr>
        <w:annotationRef/>
      </w:r>
      <w:r>
        <w:rPr>
          <w:rFonts w:hint="eastAsia"/>
        </w:rPr>
        <w:t>1</w:t>
      </w:r>
    </w:p>
  </w:comment>
  <w:comment w:id="118" w:author="952295572@qq.com [10]" w:date="2018-10-23T10:58:00Z" w:initials="y">
    <w:p w14:paraId="2E79D571" w14:textId="30D72FE7" w:rsidR="004C77F8" w:rsidRDefault="004C77F8">
      <w:pPr>
        <w:pStyle w:val="af3"/>
        <w:rPr>
          <w:rFonts w:hint="eastAsia"/>
        </w:rPr>
      </w:pPr>
      <w:r>
        <w:rPr>
          <w:rStyle w:val="af2"/>
        </w:rPr>
        <w:annotationRef/>
      </w:r>
      <w:r>
        <w:rPr>
          <w:rFonts w:hint="eastAsia"/>
        </w:rPr>
        <w:t>视频会议？？</w:t>
      </w:r>
    </w:p>
  </w:comment>
  <w:comment w:id="120" w:author="952295572@qq.com [11]" w:date="2018-10-23T11:01:00Z" w:initials="y">
    <w:p w14:paraId="4DEF1826" w14:textId="5B2D1A5D" w:rsidR="00FA7DAF" w:rsidRDefault="00FA7DAF">
      <w:pPr>
        <w:pStyle w:val="af3"/>
        <w:rPr>
          <w:rFonts w:hint="eastAsia"/>
        </w:rPr>
      </w:pPr>
      <w:r>
        <w:rPr>
          <w:rStyle w:val="af2"/>
        </w:rPr>
        <w:annotationRef/>
      </w:r>
      <w:r>
        <w:rPr>
          <w:rFonts w:hint="eastAsia"/>
        </w:rPr>
        <w:t>监控</w:t>
      </w:r>
    </w:p>
  </w:comment>
  <w:comment w:id="121" w:author="952295572@qq.com" w:date="2018-10-19T18:05:00Z" w:initials="y">
    <w:p w14:paraId="1222937D" w14:textId="5D8C15D7" w:rsidR="00044F34" w:rsidRDefault="00044F34">
      <w:pPr>
        <w:pStyle w:val="af3"/>
      </w:pPr>
      <w:r>
        <w:rPr>
          <w:rStyle w:val="af2"/>
        </w:rPr>
        <w:annotationRef/>
      </w:r>
      <w:r>
        <w:rPr>
          <w:rFonts w:hint="eastAsia"/>
        </w:rPr>
        <w:t>不清楚这部分的内容是啥？合同与招标文件内都没有涉及此部分内容。</w:t>
      </w:r>
    </w:p>
  </w:comment>
  <w:comment w:id="125" w:author="952295572@qq.com" w:date="2018-10-19T18:31:00Z" w:initials="y">
    <w:p w14:paraId="160D00E7" w14:textId="513B544A" w:rsidR="00044F34" w:rsidRDefault="00044F34">
      <w:pPr>
        <w:pStyle w:val="af3"/>
      </w:pPr>
      <w:r>
        <w:rPr>
          <w:rStyle w:val="af2"/>
        </w:rPr>
        <w:annotationRef/>
      </w:r>
      <w:r>
        <w:rPr>
          <w:rFonts w:hint="eastAsia"/>
        </w:rPr>
        <w:t>又写了小程序。。。</w:t>
      </w:r>
    </w:p>
  </w:comment>
  <w:comment w:id="130" w:author="952295572@qq.com" w:date="2018-10-19T17:51:00Z" w:initials="y">
    <w:p w14:paraId="548E9BE0" w14:textId="6DF2DB6F" w:rsidR="00044F34" w:rsidRDefault="00044F34">
      <w:pPr>
        <w:pStyle w:val="af3"/>
      </w:pPr>
      <w:r>
        <w:rPr>
          <w:rStyle w:val="af2"/>
        </w:rPr>
        <w:annotationRef/>
      </w:r>
      <w:r>
        <w:rPr>
          <w:rFonts w:hint="eastAsia"/>
        </w:rPr>
        <w:t>？？？</w:t>
      </w:r>
    </w:p>
  </w:comment>
  <w:comment w:id="131" w:author="952295572@qq.com" w:date="2018-10-19T17:53:00Z" w:initials="y">
    <w:p w14:paraId="669FD2EE" w14:textId="4F1B7568" w:rsidR="00044F34" w:rsidRDefault="00044F34">
      <w:pPr>
        <w:pStyle w:val="af3"/>
      </w:pPr>
      <w:r>
        <w:rPr>
          <w:rStyle w:val="af2"/>
        </w:rPr>
        <w:annotationRef/>
      </w:r>
      <w:r>
        <w:rPr>
          <w:rFonts w:hint="eastAsia"/>
        </w:rPr>
        <w:t>应该属于两客一危模块下面。</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F6EC3F0" w15:done="0"/>
  <w15:commentEx w15:paraId="79A5456C" w15:done="0"/>
  <w15:commentEx w15:paraId="70BD37EF" w15:done="0"/>
  <w15:commentEx w15:paraId="48C7F87F" w15:done="0"/>
  <w15:commentEx w15:paraId="4089A9EE" w15:done="0"/>
  <w15:commentEx w15:paraId="07DA8C23" w15:done="0"/>
  <w15:commentEx w15:paraId="2FC0D172" w15:done="0"/>
  <w15:commentEx w15:paraId="54941EAB" w15:done="0"/>
  <w15:commentEx w15:paraId="15E8B8CD" w15:done="0"/>
  <w15:commentEx w15:paraId="21A129C5" w15:done="0"/>
  <w15:commentEx w15:paraId="17461117" w15:done="0"/>
  <w15:commentEx w15:paraId="7AEC8B2A" w15:done="0"/>
  <w15:commentEx w15:paraId="78FE2873" w15:done="0"/>
  <w15:commentEx w15:paraId="747CB048" w15:done="0"/>
  <w15:commentEx w15:paraId="532ACFBB" w15:done="0"/>
  <w15:commentEx w15:paraId="2B00FFD6" w15:done="0"/>
  <w15:commentEx w15:paraId="3F5A7BB3" w15:done="0"/>
  <w15:commentEx w15:paraId="54DD9605" w15:done="0"/>
  <w15:commentEx w15:paraId="6A50F9DD" w15:done="0"/>
  <w15:commentEx w15:paraId="2E79D571" w15:done="0"/>
  <w15:commentEx w15:paraId="4DEF1826" w15:done="0"/>
  <w15:commentEx w15:paraId="1222937D" w15:done="0"/>
  <w15:commentEx w15:paraId="160D00E7" w15:done="0"/>
  <w15:commentEx w15:paraId="548E9BE0" w15:done="0"/>
  <w15:commentEx w15:paraId="669FD2E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F6EC3F0" w16cid:durableId="1F749778"/>
  <w16cid:commentId w16cid:paraId="79A5456C" w16cid:durableId="1F7495BE"/>
  <w16cid:commentId w16cid:paraId="70BD37EF" w16cid:durableId="1F7498F0"/>
  <w16cid:commentId w16cid:paraId="48C7F87F" w16cid:durableId="1F749994"/>
  <w16cid:commentId w16cid:paraId="4089A9EE" w16cid:durableId="1F7499F4"/>
  <w16cid:commentId w16cid:paraId="07DA8C23" w16cid:durableId="1F749A07"/>
  <w16cid:commentId w16cid:paraId="2FC0D172" w16cid:durableId="1F749ACD"/>
  <w16cid:commentId w16cid:paraId="54941EAB" w16cid:durableId="1F749AC3"/>
  <w16cid:commentId w16cid:paraId="15E8B8CD" w16cid:durableId="1F749D6B"/>
  <w16cid:commentId w16cid:paraId="21A129C5" w16cid:durableId="1F749E26"/>
  <w16cid:commentId w16cid:paraId="17461117" w16cid:durableId="1F749ECE"/>
  <w16cid:commentId w16cid:paraId="7AEC8B2A" w16cid:durableId="1F7977D6"/>
  <w16cid:commentId w16cid:paraId="78FE2873" w16cid:durableId="1F7977FB"/>
  <w16cid:commentId w16cid:paraId="747CB048" w16cid:durableId="1F797819"/>
  <w16cid:commentId w16cid:paraId="532ACFBB" w16cid:durableId="1F797884"/>
  <w16cid:commentId w16cid:paraId="2B00FFD6" w16cid:durableId="1F79783A"/>
  <w16cid:commentId w16cid:paraId="3F5A7BB3" w16cid:durableId="1F797A35"/>
  <w16cid:commentId w16cid:paraId="54DD9605" w16cid:durableId="1F797A3F"/>
  <w16cid:commentId w16cid:paraId="6A50F9DD" w16cid:durableId="1F797CFF"/>
  <w16cid:commentId w16cid:paraId="2E79D571" w16cid:durableId="1F797D38"/>
  <w16cid:commentId w16cid:paraId="4DEF1826" w16cid:durableId="1F797DFD"/>
  <w16cid:commentId w16cid:paraId="1222937D" w16cid:durableId="1F749B54"/>
  <w16cid:commentId w16cid:paraId="160D00E7" w16cid:durableId="1F74A192"/>
  <w16cid:commentId w16cid:paraId="548E9BE0" w16cid:durableId="1F749838"/>
  <w16cid:commentId w16cid:paraId="669FD2EE" w16cid:durableId="1F7498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956E4E" w14:textId="77777777" w:rsidR="00044F34" w:rsidRDefault="00044F34" w:rsidP="003336F7">
      <w:r>
        <w:separator/>
      </w:r>
    </w:p>
  </w:endnote>
  <w:endnote w:type="continuationSeparator" w:id="0">
    <w:p w14:paraId="1EC07077" w14:textId="77777777" w:rsidR="00044F34" w:rsidRDefault="00044F34" w:rsidP="003336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20DD8A" w14:textId="77777777" w:rsidR="00044F34" w:rsidRDefault="00044F34" w:rsidP="003336F7">
      <w:r>
        <w:separator/>
      </w:r>
    </w:p>
  </w:footnote>
  <w:footnote w:type="continuationSeparator" w:id="0">
    <w:p w14:paraId="11EDE2D1" w14:textId="77777777" w:rsidR="00044F34" w:rsidRDefault="00044F34" w:rsidP="003336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8"/>
    <w:multiLevelType w:val="multilevel"/>
    <w:tmpl w:val="00000008"/>
    <w:lvl w:ilvl="0">
      <w:start w:val="1"/>
      <w:numFmt w:val="decimal"/>
      <w:lvlText w:val="%1"/>
      <w:lvlJc w:val="left"/>
      <w:pPr>
        <w:ind w:left="1850" w:hanging="432"/>
      </w:pPr>
      <w:rPr>
        <w:rFonts w:hint="eastAsia"/>
      </w:rPr>
    </w:lvl>
    <w:lvl w:ilvl="1">
      <w:start w:val="1"/>
      <w:numFmt w:val="decimal"/>
      <w:lvlText w:val="%2.1"/>
      <w:lvlJc w:val="left"/>
      <w:pPr>
        <w:ind w:left="576" w:hanging="576"/>
      </w:pPr>
      <w:rPr>
        <w:rFonts w:hint="eastAsia"/>
        <w:i w:val="0"/>
        <w:caps/>
      </w:rPr>
    </w:lvl>
    <w:lvl w:ilvl="2">
      <w:start w:val="1"/>
      <w:numFmt w:val="decimal"/>
      <w:lvlText w:val="%1.%2.%3"/>
      <w:lvlJc w:val="left"/>
      <w:pPr>
        <w:ind w:left="720" w:hanging="720"/>
      </w:pPr>
      <w:rPr>
        <w:rFonts w:hint="eastAsia"/>
        <w:sz w:val="24"/>
        <w:szCs w:val="24"/>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3.3.3.3.%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 w15:restartNumberingAfterBreak="0">
    <w:nsid w:val="06C26BC2"/>
    <w:multiLevelType w:val="multilevel"/>
    <w:tmpl w:val="06C26BC2"/>
    <w:lvl w:ilvl="0">
      <w:start w:val="1"/>
      <w:numFmt w:val="bullet"/>
      <w:lvlText w:val=""/>
      <w:lvlJc w:val="left"/>
      <w:pPr>
        <w:tabs>
          <w:tab w:val="left" w:pos="840"/>
        </w:tabs>
        <w:ind w:left="840" w:hanging="420"/>
      </w:pPr>
      <w:rPr>
        <w:rFonts w:ascii="Wingdings" w:hAnsi="Wingdings" w:hint="default"/>
        <w:b w:val="0"/>
        <w:i w:val="0"/>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2" w15:restartNumberingAfterBreak="0">
    <w:nsid w:val="072C64BA"/>
    <w:multiLevelType w:val="multilevel"/>
    <w:tmpl w:val="450A0B50"/>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3969" w:hanging="708"/>
      </w:pPr>
      <w:rPr>
        <w:rFonts w:ascii="Times New Roman" w:hAnsi="Times New Roman" w:cs="Times New Roman" w:hint="default"/>
        <w:sz w:val="28"/>
      </w:rPr>
    </w:lvl>
    <w:lvl w:ilvl="4">
      <w:start w:val="1"/>
      <w:numFmt w:val="decimal"/>
      <w:pStyle w:val="5"/>
      <w:lvlText w:val="%1.%2.%3.%4.%5"/>
      <w:lvlJc w:val="left"/>
      <w:pPr>
        <w:ind w:left="2551" w:hanging="850"/>
      </w:pPr>
      <w:rPr>
        <w:rFonts w:hint="eastAsia"/>
      </w:rPr>
    </w:lvl>
    <w:lvl w:ilvl="5">
      <w:start w:val="1"/>
      <w:numFmt w:val="decimal"/>
      <w:pStyle w:val="6"/>
      <w:lvlText w:val="%1.%2.%3.%4.%5.%6"/>
      <w:lvlJc w:val="left"/>
      <w:pPr>
        <w:ind w:left="3260" w:hanging="1134"/>
      </w:pPr>
      <w:rPr>
        <w:rFonts w:hint="eastAsia"/>
      </w:rPr>
    </w:lvl>
    <w:lvl w:ilvl="6">
      <w:start w:val="1"/>
      <w:numFmt w:val="decimal"/>
      <w:pStyle w:val="7"/>
      <w:lvlText w:val="%1.%2.%3.%4.%5.%6.%7"/>
      <w:lvlJc w:val="left"/>
      <w:pPr>
        <w:ind w:left="3827" w:hanging="1276"/>
      </w:pPr>
      <w:rPr>
        <w:rFonts w:hint="eastAsia"/>
      </w:rPr>
    </w:lvl>
    <w:lvl w:ilvl="7">
      <w:start w:val="1"/>
      <w:numFmt w:val="decimal"/>
      <w:pStyle w:val="8"/>
      <w:lvlText w:val="%1.%2.%3.%4.%5.%6.%7.%8"/>
      <w:lvlJc w:val="left"/>
      <w:pPr>
        <w:ind w:left="4394" w:hanging="1418"/>
      </w:pPr>
      <w:rPr>
        <w:rFonts w:hint="eastAsia"/>
      </w:rPr>
    </w:lvl>
    <w:lvl w:ilvl="8">
      <w:start w:val="1"/>
      <w:numFmt w:val="decimal"/>
      <w:pStyle w:val="9"/>
      <w:lvlText w:val="%1.%2.%3.%4.%5.%6.%7.%8.%9"/>
      <w:lvlJc w:val="left"/>
      <w:pPr>
        <w:ind w:left="5102" w:hanging="1700"/>
      </w:pPr>
      <w:rPr>
        <w:rFonts w:hint="eastAsia"/>
      </w:rPr>
    </w:lvl>
  </w:abstractNum>
  <w:abstractNum w:abstractNumId="3" w15:restartNumberingAfterBreak="0">
    <w:nsid w:val="082C2311"/>
    <w:multiLevelType w:val="multilevel"/>
    <w:tmpl w:val="082C2311"/>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1C6B5D58"/>
    <w:multiLevelType w:val="multilevel"/>
    <w:tmpl w:val="1C6B5D58"/>
    <w:lvl w:ilvl="0">
      <w:start w:val="1"/>
      <w:numFmt w:val="bullet"/>
      <w:lvlText w:val=""/>
      <w:lvlJc w:val="left"/>
      <w:pPr>
        <w:ind w:left="902" w:hanging="420"/>
      </w:pPr>
      <w:rPr>
        <w:rFonts w:ascii="Wingdings" w:hAnsi="Wingdings" w:hint="default"/>
      </w:rPr>
    </w:lvl>
    <w:lvl w:ilvl="1" w:tentative="1">
      <w:start w:val="1"/>
      <w:numFmt w:val="bullet"/>
      <w:lvlText w:val=""/>
      <w:lvlJc w:val="left"/>
      <w:pPr>
        <w:ind w:left="1322" w:hanging="420"/>
      </w:pPr>
      <w:rPr>
        <w:rFonts w:ascii="Wingdings" w:hAnsi="Wingdings" w:hint="default"/>
      </w:rPr>
    </w:lvl>
    <w:lvl w:ilvl="2" w:tentative="1">
      <w:start w:val="1"/>
      <w:numFmt w:val="bullet"/>
      <w:lvlText w:val=""/>
      <w:lvlJc w:val="left"/>
      <w:pPr>
        <w:ind w:left="1742" w:hanging="420"/>
      </w:pPr>
      <w:rPr>
        <w:rFonts w:ascii="Wingdings" w:hAnsi="Wingdings" w:hint="default"/>
      </w:rPr>
    </w:lvl>
    <w:lvl w:ilvl="3" w:tentative="1">
      <w:start w:val="1"/>
      <w:numFmt w:val="bullet"/>
      <w:lvlText w:val=""/>
      <w:lvlJc w:val="left"/>
      <w:pPr>
        <w:ind w:left="2162" w:hanging="420"/>
      </w:pPr>
      <w:rPr>
        <w:rFonts w:ascii="Wingdings" w:hAnsi="Wingdings" w:hint="default"/>
      </w:rPr>
    </w:lvl>
    <w:lvl w:ilvl="4" w:tentative="1">
      <w:start w:val="1"/>
      <w:numFmt w:val="bullet"/>
      <w:lvlText w:val=""/>
      <w:lvlJc w:val="left"/>
      <w:pPr>
        <w:ind w:left="2582" w:hanging="420"/>
      </w:pPr>
      <w:rPr>
        <w:rFonts w:ascii="Wingdings" w:hAnsi="Wingdings" w:hint="default"/>
      </w:rPr>
    </w:lvl>
    <w:lvl w:ilvl="5" w:tentative="1">
      <w:start w:val="1"/>
      <w:numFmt w:val="bullet"/>
      <w:lvlText w:val=""/>
      <w:lvlJc w:val="left"/>
      <w:pPr>
        <w:ind w:left="3002" w:hanging="420"/>
      </w:pPr>
      <w:rPr>
        <w:rFonts w:ascii="Wingdings" w:hAnsi="Wingdings" w:hint="default"/>
      </w:rPr>
    </w:lvl>
    <w:lvl w:ilvl="6" w:tentative="1">
      <w:start w:val="1"/>
      <w:numFmt w:val="bullet"/>
      <w:lvlText w:val=""/>
      <w:lvlJc w:val="left"/>
      <w:pPr>
        <w:ind w:left="3422" w:hanging="420"/>
      </w:pPr>
      <w:rPr>
        <w:rFonts w:ascii="Wingdings" w:hAnsi="Wingdings" w:hint="default"/>
      </w:rPr>
    </w:lvl>
    <w:lvl w:ilvl="7" w:tentative="1">
      <w:start w:val="1"/>
      <w:numFmt w:val="bullet"/>
      <w:lvlText w:val=""/>
      <w:lvlJc w:val="left"/>
      <w:pPr>
        <w:ind w:left="3842" w:hanging="420"/>
      </w:pPr>
      <w:rPr>
        <w:rFonts w:ascii="Wingdings" w:hAnsi="Wingdings" w:hint="default"/>
      </w:rPr>
    </w:lvl>
    <w:lvl w:ilvl="8" w:tentative="1">
      <w:start w:val="1"/>
      <w:numFmt w:val="bullet"/>
      <w:lvlText w:val=""/>
      <w:lvlJc w:val="left"/>
      <w:pPr>
        <w:ind w:left="4262" w:hanging="420"/>
      </w:pPr>
      <w:rPr>
        <w:rFonts w:ascii="Wingdings" w:hAnsi="Wingdings" w:hint="default"/>
      </w:rPr>
    </w:lvl>
  </w:abstractNum>
  <w:abstractNum w:abstractNumId="5" w15:restartNumberingAfterBreak="0">
    <w:nsid w:val="1EFE2EE4"/>
    <w:multiLevelType w:val="multilevel"/>
    <w:tmpl w:val="882219BA"/>
    <w:lvl w:ilvl="0">
      <w:start w:val="1"/>
      <w:numFmt w:val="decimal"/>
      <w:lvlText w:val="3.2.6.%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3DE831FF"/>
    <w:multiLevelType w:val="multilevel"/>
    <w:tmpl w:val="3DE831FF"/>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534B2CC6"/>
    <w:multiLevelType w:val="multilevel"/>
    <w:tmpl w:val="95764000"/>
    <w:lvl w:ilvl="0">
      <w:start w:val="1"/>
      <w:numFmt w:val="decimal"/>
      <w:lvlText w:val="%1"/>
      <w:lvlJc w:val="left"/>
      <w:pPr>
        <w:ind w:left="432" w:hanging="432"/>
      </w:pPr>
      <w:rPr>
        <w:rFonts w:hint="eastAsia"/>
      </w:rPr>
    </w:lvl>
    <w:lvl w:ilvl="1">
      <w:start w:val="1"/>
      <w:numFmt w:val="decimal"/>
      <w:lvlText w:val="%1.%2"/>
      <w:lvlJc w:val="left"/>
      <w:pPr>
        <w:ind w:left="1002" w:hanging="576"/>
      </w:pPr>
      <w:rPr>
        <w:rFonts w:ascii="Times New Roman" w:hAnsi="Times New Roman" w:cs="Times New Roman" w:hint="eastAsia"/>
        <w:b w:val="0"/>
        <w:i w:val="0"/>
        <w:iCs w:val="0"/>
        <w:caps w:val="0"/>
        <w:smallCaps w:val="0"/>
        <w:strike w:val="0"/>
        <w:dstrike w:val="0"/>
        <w:outline w:val="0"/>
        <w:shadow w:val="0"/>
        <w:emboss w:val="0"/>
        <w:imprint w:val="0"/>
        <w:vanish w:val="0"/>
        <w:spacing w:val="0"/>
        <w:position w:val="0"/>
        <w:u w:val="none"/>
        <w:vertAlign w:val="baseline"/>
        <w:em w:val="none"/>
      </w:rPr>
    </w:lvl>
    <w:lvl w:ilvl="2">
      <w:start w:val="1"/>
      <w:numFmt w:val="decimal"/>
      <w:lvlText w:val="%1.%2.%3"/>
      <w:lvlJc w:val="left"/>
      <w:pPr>
        <w:ind w:left="0" w:firstLine="284"/>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8" w15:restartNumberingAfterBreak="0">
    <w:nsid w:val="64711E10"/>
    <w:multiLevelType w:val="multilevel"/>
    <w:tmpl w:val="64711E10"/>
    <w:lvl w:ilvl="0" w:tentative="1">
      <w:start w:val="1"/>
      <w:numFmt w:val="decimal"/>
      <w:lvlText w:val="%1."/>
      <w:lvlJc w:val="left"/>
      <w:pPr>
        <w:ind w:left="425" w:hanging="425"/>
      </w:pPr>
    </w:lvl>
    <w:lvl w:ilvl="1" w:tentative="1">
      <w:start w:val="1"/>
      <w:numFmt w:val="decimal"/>
      <w:lvlText w:val="%1.%2."/>
      <w:lvlJc w:val="left"/>
      <w:pPr>
        <w:ind w:left="567" w:hanging="567"/>
      </w:pPr>
    </w:lvl>
    <w:lvl w:ilvl="2" w:tentative="1">
      <w:start w:val="1"/>
      <w:numFmt w:val="decimal"/>
      <w:lvlText w:val="%1.%2.%3."/>
      <w:lvlJc w:val="left"/>
      <w:pPr>
        <w:ind w:left="709" w:hanging="709"/>
      </w:pPr>
    </w:lvl>
    <w:lvl w:ilvl="3" w:tentative="1">
      <w:start w:val="1"/>
      <w:numFmt w:val="decimal"/>
      <w:lvlText w:val="%1.%2.%3.%4."/>
      <w:lvlJc w:val="left"/>
      <w:pPr>
        <w:ind w:left="851" w:hanging="851"/>
      </w:pPr>
    </w:lvl>
    <w:lvl w:ilvl="4" w:tentative="1">
      <w:start w:val="1"/>
      <w:numFmt w:val="decimal"/>
      <w:lvlText w:val="%1.%2.%3.%4.%5."/>
      <w:lvlJc w:val="left"/>
      <w:pPr>
        <w:ind w:left="992" w:hanging="992"/>
      </w:pPr>
    </w:lvl>
    <w:lvl w:ilvl="5" w:tentative="1">
      <w:start w:val="1"/>
      <w:numFmt w:val="decimal"/>
      <w:lvlText w:val="%1.%2.%3.%4.%5.%6."/>
      <w:lvlJc w:val="left"/>
      <w:pPr>
        <w:ind w:left="1134" w:hanging="1134"/>
      </w:pPr>
    </w:lvl>
    <w:lvl w:ilvl="6" w:tentative="1">
      <w:start w:val="1"/>
      <w:numFmt w:val="decimal"/>
      <w:lvlText w:val="%1.%2.%3.%4.%5.%6.%7."/>
      <w:lvlJc w:val="left"/>
      <w:pPr>
        <w:ind w:left="1276" w:hanging="1276"/>
      </w:pPr>
    </w:lvl>
    <w:lvl w:ilvl="7" w:tentative="1">
      <w:start w:val="1"/>
      <w:numFmt w:val="decimal"/>
      <w:lvlText w:val="%1.%2.%3.%4.%5.%6.%7.%8."/>
      <w:lvlJc w:val="left"/>
      <w:pPr>
        <w:ind w:left="1418" w:hanging="1418"/>
      </w:pPr>
    </w:lvl>
    <w:lvl w:ilvl="8" w:tentative="1">
      <w:start w:val="1"/>
      <w:numFmt w:val="decimal"/>
      <w:lvlText w:val="%1.%2.%3.%4.%5.%6.%7.%8.%9."/>
      <w:lvlJc w:val="left"/>
      <w:pPr>
        <w:ind w:left="1559" w:hanging="1559"/>
      </w:p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8"/>
  </w:num>
  <w:num w:numId="16">
    <w:abstractNumId w:val="4"/>
  </w:num>
  <w:num w:numId="17">
    <w:abstractNumId w:val="1"/>
  </w:num>
  <w:num w:numId="18">
    <w:abstractNumId w:val="6"/>
  </w:num>
  <w:num w:numId="19">
    <w:abstractNumId w:val="3"/>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0"/>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num>
  <w:num w:numId="29">
    <w:abstractNumId w:val="2"/>
  </w:num>
  <w:num w:numId="30">
    <w:abstractNumId w:val="2"/>
  </w:num>
  <w:num w:numId="31">
    <w:abstractNumId w:val="2"/>
  </w:num>
  <w:num w:numId="32">
    <w:abstractNumId w:val="2"/>
  </w:num>
  <w:num w:numId="33">
    <w:abstractNumId w:val="2"/>
  </w:num>
  <w:num w:numId="34">
    <w:abstractNumId w:val="2"/>
  </w:num>
  <w:num w:numId="35">
    <w:abstractNumId w:val="2"/>
  </w:num>
  <w:num w:numId="36">
    <w:abstractNumId w:val="2"/>
  </w:num>
  <w:num w:numId="37">
    <w:abstractNumId w:val="2"/>
  </w:num>
  <w:num w:numId="38">
    <w:abstractNumId w:val="2"/>
  </w:num>
  <w:num w:numId="39">
    <w:abstractNumId w:val="2"/>
  </w:num>
  <w:num w:numId="40">
    <w:abstractNumId w:val="2"/>
  </w:num>
  <w:num w:numId="41">
    <w:abstractNumId w:val="2"/>
  </w:num>
  <w:num w:numId="42">
    <w:abstractNumId w:val="2"/>
  </w:num>
  <w:num w:numId="43">
    <w:abstractNumId w:val="2"/>
  </w:num>
  <w:num w:numId="44">
    <w:abstractNumId w:val="2"/>
  </w:num>
  <w:num w:numId="45">
    <w:abstractNumId w:val="2"/>
  </w:num>
  <w:num w:numId="46">
    <w:abstractNumId w:val="2"/>
  </w:num>
  <w:num w:numId="47">
    <w:abstractNumId w:val="2"/>
  </w:num>
  <w:num w:numId="48">
    <w:abstractNumId w:val="2"/>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952295572@qq.com">
    <w15:presenceInfo w15:providerId="Windows Live" w15:userId="d6aab7d5ec21752b"/>
  </w15:person>
  <w15:person w15:author="952295572@qq.com [2]">
    <w15:presenceInfo w15:providerId="Windows Live" w15:userId="d6aab7d5ec21752b"/>
  </w15:person>
  <w15:person w15:author="952295572@qq.com [3]">
    <w15:presenceInfo w15:providerId="Windows Live" w15:userId="d6aab7d5ec21752b"/>
  </w15:person>
  <w15:person w15:author="952295572@qq.com [4]">
    <w15:presenceInfo w15:providerId="Windows Live" w15:userId="d6aab7d5ec21752b"/>
  </w15:person>
  <w15:person w15:author="952295572@qq.com [5]">
    <w15:presenceInfo w15:providerId="Windows Live" w15:userId="d6aab7d5ec21752b"/>
  </w15:person>
  <w15:person w15:author="952295572@qq.com [6]">
    <w15:presenceInfo w15:providerId="Windows Live" w15:userId="d6aab7d5ec21752b"/>
  </w15:person>
  <w15:person w15:author="952295572@qq.com [7]">
    <w15:presenceInfo w15:providerId="Windows Live" w15:userId="d6aab7d5ec21752b"/>
  </w15:person>
  <w15:person w15:author="952295572@qq.com [8]">
    <w15:presenceInfo w15:providerId="Windows Live" w15:userId="d6aab7d5ec21752b"/>
  </w15:person>
  <w15:person w15:author="952295572@qq.com [9]">
    <w15:presenceInfo w15:providerId="Windows Live" w15:userId="d6aab7d5ec21752b"/>
  </w15:person>
  <w15:person w15:author="952295572@qq.com [10]">
    <w15:presenceInfo w15:providerId="Windows Live" w15:userId="d6aab7d5ec21752b"/>
  </w15:person>
  <w15:person w15:author="952295572@qq.com [11]">
    <w15:presenceInfo w15:providerId="Windows Live" w15:userId="d6aab7d5ec2175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trackRevisions/>
  <w:defaultTabStop w:val="420"/>
  <w:drawingGridVerticalSpacing w:val="156"/>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5915"/>
    <w:rsid w:val="0000742E"/>
    <w:rsid w:val="00012CD3"/>
    <w:rsid w:val="000169D6"/>
    <w:rsid w:val="000240F8"/>
    <w:rsid w:val="00024C4F"/>
    <w:rsid w:val="00031CAC"/>
    <w:rsid w:val="00036869"/>
    <w:rsid w:val="00044F34"/>
    <w:rsid w:val="00046F4D"/>
    <w:rsid w:val="00075CBD"/>
    <w:rsid w:val="00084B77"/>
    <w:rsid w:val="00085CF3"/>
    <w:rsid w:val="000C0860"/>
    <w:rsid w:val="000D3EEB"/>
    <w:rsid w:val="000E3F6D"/>
    <w:rsid w:val="000F0375"/>
    <w:rsid w:val="00103D8F"/>
    <w:rsid w:val="00115915"/>
    <w:rsid w:val="001173EB"/>
    <w:rsid w:val="00125ABC"/>
    <w:rsid w:val="001773E7"/>
    <w:rsid w:val="00195F28"/>
    <w:rsid w:val="00196AC2"/>
    <w:rsid w:val="001A0799"/>
    <w:rsid w:val="001A1F59"/>
    <w:rsid w:val="001A53F4"/>
    <w:rsid w:val="001B722E"/>
    <w:rsid w:val="001C23E6"/>
    <w:rsid w:val="001C7053"/>
    <w:rsid w:val="001D46C8"/>
    <w:rsid w:val="001D5493"/>
    <w:rsid w:val="001F530F"/>
    <w:rsid w:val="00203DAA"/>
    <w:rsid w:val="0020462D"/>
    <w:rsid w:val="002301A7"/>
    <w:rsid w:val="00240A3E"/>
    <w:rsid w:val="002516DD"/>
    <w:rsid w:val="002542B3"/>
    <w:rsid w:val="00260EDC"/>
    <w:rsid w:val="00273C98"/>
    <w:rsid w:val="002752E5"/>
    <w:rsid w:val="00285E08"/>
    <w:rsid w:val="002A6C79"/>
    <w:rsid w:val="002C3D7C"/>
    <w:rsid w:val="002C7293"/>
    <w:rsid w:val="002D2CAB"/>
    <w:rsid w:val="002D3B31"/>
    <w:rsid w:val="002E3763"/>
    <w:rsid w:val="002F0584"/>
    <w:rsid w:val="00305DE6"/>
    <w:rsid w:val="00312470"/>
    <w:rsid w:val="003127EE"/>
    <w:rsid w:val="00320DA8"/>
    <w:rsid w:val="003211BF"/>
    <w:rsid w:val="003336F7"/>
    <w:rsid w:val="00365BCD"/>
    <w:rsid w:val="003810AE"/>
    <w:rsid w:val="00391D25"/>
    <w:rsid w:val="003B7582"/>
    <w:rsid w:val="003D1E8F"/>
    <w:rsid w:val="003E0BC5"/>
    <w:rsid w:val="003E348B"/>
    <w:rsid w:val="003E3ECA"/>
    <w:rsid w:val="003F5AA5"/>
    <w:rsid w:val="003F5D6F"/>
    <w:rsid w:val="00400A28"/>
    <w:rsid w:val="0040711E"/>
    <w:rsid w:val="0040718A"/>
    <w:rsid w:val="0041039F"/>
    <w:rsid w:val="00416ECC"/>
    <w:rsid w:val="00432F2D"/>
    <w:rsid w:val="0044433A"/>
    <w:rsid w:val="00475450"/>
    <w:rsid w:val="004903EB"/>
    <w:rsid w:val="004A5111"/>
    <w:rsid w:val="004B1576"/>
    <w:rsid w:val="004B264D"/>
    <w:rsid w:val="004C77F8"/>
    <w:rsid w:val="004E0FF8"/>
    <w:rsid w:val="005110CB"/>
    <w:rsid w:val="00554D76"/>
    <w:rsid w:val="00555277"/>
    <w:rsid w:val="0056187A"/>
    <w:rsid w:val="0059393F"/>
    <w:rsid w:val="00595BFD"/>
    <w:rsid w:val="005A7FE2"/>
    <w:rsid w:val="005C1A3F"/>
    <w:rsid w:val="005E05CB"/>
    <w:rsid w:val="005F2DE6"/>
    <w:rsid w:val="00605B46"/>
    <w:rsid w:val="00607558"/>
    <w:rsid w:val="006100E8"/>
    <w:rsid w:val="0062420D"/>
    <w:rsid w:val="00642D84"/>
    <w:rsid w:val="0064542E"/>
    <w:rsid w:val="006655BD"/>
    <w:rsid w:val="006848AE"/>
    <w:rsid w:val="006A3976"/>
    <w:rsid w:val="006A596E"/>
    <w:rsid w:val="006B4E29"/>
    <w:rsid w:val="006C7ECE"/>
    <w:rsid w:val="006E05D6"/>
    <w:rsid w:val="006F238D"/>
    <w:rsid w:val="006F3027"/>
    <w:rsid w:val="006F7572"/>
    <w:rsid w:val="00703470"/>
    <w:rsid w:val="0070424E"/>
    <w:rsid w:val="007130E5"/>
    <w:rsid w:val="00717BFC"/>
    <w:rsid w:val="007206CC"/>
    <w:rsid w:val="007326E3"/>
    <w:rsid w:val="00736A1F"/>
    <w:rsid w:val="0075594C"/>
    <w:rsid w:val="007736FD"/>
    <w:rsid w:val="00773C17"/>
    <w:rsid w:val="00780666"/>
    <w:rsid w:val="00783B0E"/>
    <w:rsid w:val="007875D9"/>
    <w:rsid w:val="00792D87"/>
    <w:rsid w:val="007940DA"/>
    <w:rsid w:val="007A2F64"/>
    <w:rsid w:val="007B4DD1"/>
    <w:rsid w:val="007C5C9F"/>
    <w:rsid w:val="007C6C59"/>
    <w:rsid w:val="007C71C3"/>
    <w:rsid w:val="007E2F23"/>
    <w:rsid w:val="007E2F8B"/>
    <w:rsid w:val="0080072E"/>
    <w:rsid w:val="00860606"/>
    <w:rsid w:val="00860C31"/>
    <w:rsid w:val="008A72CD"/>
    <w:rsid w:val="008B3BA7"/>
    <w:rsid w:val="008F56A0"/>
    <w:rsid w:val="009033DA"/>
    <w:rsid w:val="0090392F"/>
    <w:rsid w:val="00904D1B"/>
    <w:rsid w:val="00911F32"/>
    <w:rsid w:val="009277F2"/>
    <w:rsid w:val="00942202"/>
    <w:rsid w:val="00944FDA"/>
    <w:rsid w:val="00955279"/>
    <w:rsid w:val="00957347"/>
    <w:rsid w:val="009662FA"/>
    <w:rsid w:val="009A1817"/>
    <w:rsid w:val="00A01675"/>
    <w:rsid w:val="00A05A20"/>
    <w:rsid w:val="00A21C37"/>
    <w:rsid w:val="00A236D6"/>
    <w:rsid w:val="00A337CE"/>
    <w:rsid w:val="00A45053"/>
    <w:rsid w:val="00A840B2"/>
    <w:rsid w:val="00AB23D4"/>
    <w:rsid w:val="00AC578D"/>
    <w:rsid w:val="00AD03AB"/>
    <w:rsid w:val="00AF0785"/>
    <w:rsid w:val="00B07827"/>
    <w:rsid w:val="00B10F89"/>
    <w:rsid w:val="00B22292"/>
    <w:rsid w:val="00B335EC"/>
    <w:rsid w:val="00B44ED5"/>
    <w:rsid w:val="00B50D53"/>
    <w:rsid w:val="00B52FE5"/>
    <w:rsid w:val="00B6250C"/>
    <w:rsid w:val="00B7369D"/>
    <w:rsid w:val="00B9191D"/>
    <w:rsid w:val="00B92DD5"/>
    <w:rsid w:val="00BA099E"/>
    <w:rsid w:val="00BA15E9"/>
    <w:rsid w:val="00BA396A"/>
    <w:rsid w:val="00BB12A4"/>
    <w:rsid w:val="00BD5632"/>
    <w:rsid w:val="00BF11E3"/>
    <w:rsid w:val="00C03B24"/>
    <w:rsid w:val="00C14D2B"/>
    <w:rsid w:val="00C224D8"/>
    <w:rsid w:val="00C50746"/>
    <w:rsid w:val="00C56ED5"/>
    <w:rsid w:val="00CA1583"/>
    <w:rsid w:val="00CB133E"/>
    <w:rsid w:val="00CB1E09"/>
    <w:rsid w:val="00CB5A9B"/>
    <w:rsid w:val="00CC6074"/>
    <w:rsid w:val="00CE3687"/>
    <w:rsid w:val="00CE3967"/>
    <w:rsid w:val="00CE6CF6"/>
    <w:rsid w:val="00CF200D"/>
    <w:rsid w:val="00D1098A"/>
    <w:rsid w:val="00D125D5"/>
    <w:rsid w:val="00D14C7F"/>
    <w:rsid w:val="00D1565C"/>
    <w:rsid w:val="00D1649F"/>
    <w:rsid w:val="00D32021"/>
    <w:rsid w:val="00D3769C"/>
    <w:rsid w:val="00D52001"/>
    <w:rsid w:val="00D52A5F"/>
    <w:rsid w:val="00D60520"/>
    <w:rsid w:val="00D626BC"/>
    <w:rsid w:val="00D70B43"/>
    <w:rsid w:val="00D73257"/>
    <w:rsid w:val="00D95BD3"/>
    <w:rsid w:val="00D95C10"/>
    <w:rsid w:val="00D96AE8"/>
    <w:rsid w:val="00D97E77"/>
    <w:rsid w:val="00DA42DB"/>
    <w:rsid w:val="00DA7796"/>
    <w:rsid w:val="00DB2DA4"/>
    <w:rsid w:val="00DC0A62"/>
    <w:rsid w:val="00DC368B"/>
    <w:rsid w:val="00DC6923"/>
    <w:rsid w:val="00DC7053"/>
    <w:rsid w:val="00DD122F"/>
    <w:rsid w:val="00E001B9"/>
    <w:rsid w:val="00E11D6D"/>
    <w:rsid w:val="00E2325B"/>
    <w:rsid w:val="00E252EB"/>
    <w:rsid w:val="00E53472"/>
    <w:rsid w:val="00E8741B"/>
    <w:rsid w:val="00E93F8C"/>
    <w:rsid w:val="00EB7530"/>
    <w:rsid w:val="00ED1560"/>
    <w:rsid w:val="00ED1DCF"/>
    <w:rsid w:val="00ED4015"/>
    <w:rsid w:val="00ED7D53"/>
    <w:rsid w:val="00EE4FB2"/>
    <w:rsid w:val="00F611CD"/>
    <w:rsid w:val="00F75F42"/>
    <w:rsid w:val="00F9288C"/>
    <w:rsid w:val="00F96034"/>
    <w:rsid w:val="00FA12C8"/>
    <w:rsid w:val="00FA28FB"/>
    <w:rsid w:val="00FA7DAF"/>
    <w:rsid w:val="00FC3B28"/>
    <w:rsid w:val="00FD68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A926FD7"/>
  <w15:chartTrackingRefBased/>
  <w15:docId w15:val="{8C5EC3F0-529D-46E8-9C58-7F4686644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336F7"/>
    <w:pPr>
      <w:widowControl w:val="0"/>
      <w:jc w:val="both"/>
    </w:pPr>
  </w:style>
  <w:style w:type="paragraph" w:styleId="1">
    <w:name w:val="heading 1"/>
    <w:basedOn w:val="a"/>
    <w:next w:val="a"/>
    <w:link w:val="10"/>
    <w:uiPriority w:val="9"/>
    <w:qFormat/>
    <w:rsid w:val="003336F7"/>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qFormat/>
    <w:rsid w:val="003336F7"/>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qFormat/>
    <w:rsid w:val="008A72CD"/>
    <w:pPr>
      <w:keepNext/>
      <w:keepLines/>
      <w:numPr>
        <w:ilvl w:val="2"/>
        <w:numId w:val="1"/>
      </w:numPr>
      <w:spacing w:before="260" w:after="260" w:line="416" w:lineRule="auto"/>
      <w:outlineLvl w:val="2"/>
    </w:pPr>
    <w:rPr>
      <w:b/>
      <w:bCs/>
      <w:sz w:val="30"/>
      <w:szCs w:val="32"/>
    </w:rPr>
  </w:style>
  <w:style w:type="paragraph" w:styleId="4">
    <w:name w:val="heading 4"/>
    <w:basedOn w:val="a"/>
    <w:next w:val="a"/>
    <w:link w:val="40"/>
    <w:uiPriority w:val="9"/>
    <w:qFormat/>
    <w:rsid w:val="003336F7"/>
    <w:pPr>
      <w:keepNext/>
      <w:keepLines/>
      <w:numPr>
        <w:ilvl w:val="3"/>
        <w:numId w:val="1"/>
      </w:numPr>
      <w:spacing w:before="280" w:after="290" w:line="376" w:lineRule="auto"/>
      <w:ind w:left="1984"/>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qFormat/>
    <w:rsid w:val="001A0799"/>
    <w:pPr>
      <w:keepNext/>
      <w:keepLines/>
      <w:numPr>
        <w:ilvl w:val="4"/>
        <w:numId w:val="1"/>
      </w:numPr>
      <w:spacing w:before="280" w:after="290" w:line="376" w:lineRule="auto"/>
      <w:outlineLvl w:val="4"/>
    </w:pPr>
    <w:rPr>
      <w:b/>
      <w:bCs/>
      <w:sz w:val="24"/>
      <w:szCs w:val="28"/>
    </w:rPr>
  </w:style>
  <w:style w:type="paragraph" w:styleId="6">
    <w:name w:val="heading 6"/>
    <w:basedOn w:val="a"/>
    <w:next w:val="a"/>
    <w:link w:val="60"/>
    <w:uiPriority w:val="9"/>
    <w:qFormat/>
    <w:rsid w:val="003336F7"/>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qFormat/>
    <w:rsid w:val="003336F7"/>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qFormat/>
    <w:rsid w:val="002752E5"/>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qFormat/>
    <w:rsid w:val="002752E5"/>
    <w:pPr>
      <w:keepNext/>
      <w:keepLines/>
      <w:numPr>
        <w:ilvl w:val="8"/>
        <w:numId w:val="1"/>
      </w:numPr>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336F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336F7"/>
    <w:rPr>
      <w:sz w:val="18"/>
      <w:szCs w:val="18"/>
    </w:rPr>
  </w:style>
  <w:style w:type="paragraph" w:styleId="a5">
    <w:name w:val="footer"/>
    <w:basedOn w:val="a"/>
    <w:link w:val="a6"/>
    <w:uiPriority w:val="99"/>
    <w:unhideWhenUsed/>
    <w:rsid w:val="003336F7"/>
    <w:pPr>
      <w:tabs>
        <w:tab w:val="center" w:pos="4153"/>
        <w:tab w:val="right" w:pos="8306"/>
      </w:tabs>
      <w:snapToGrid w:val="0"/>
      <w:jc w:val="left"/>
    </w:pPr>
    <w:rPr>
      <w:sz w:val="18"/>
      <w:szCs w:val="18"/>
    </w:rPr>
  </w:style>
  <w:style w:type="character" w:customStyle="1" w:styleId="a6">
    <w:name w:val="页脚 字符"/>
    <w:basedOn w:val="a0"/>
    <w:link w:val="a5"/>
    <w:uiPriority w:val="99"/>
    <w:rsid w:val="003336F7"/>
    <w:rPr>
      <w:sz w:val="18"/>
      <w:szCs w:val="18"/>
    </w:rPr>
  </w:style>
  <w:style w:type="paragraph" w:styleId="a7">
    <w:name w:val="List Paragraph"/>
    <w:basedOn w:val="a"/>
    <w:link w:val="a8"/>
    <w:uiPriority w:val="34"/>
    <w:qFormat/>
    <w:rsid w:val="003336F7"/>
    <w:pPr>
      <w:ind w:firstLineChars="200" w:firstLine="420"/>
    </w:pPr>
  </w:style>
  <w:style w:type="character" w:customStyle="1" w:styleId="10">
    <w:name w:val="标题 1 字符"/>
    <w:basedOn w:val="a0"/>
    <w:link w:val="1"/>
    <w:uiPriority w:val="9"/>
    <w:rsid w:val="003336F7"/>
    <w:rPr>
      <w:b/>
      <w:bCs/>
      <w:kern w:val="44"/>
      <w:sz w:val="44"/>
      <w:szCs w:val="44"/>
    </w:rPr>
  </w:style>
  <w:style w:type="character" w:customStyle="1" w:styleId="20">
    <w:name w:val="标题 2 字符"/>
    <w:basedOn w:val="a0"/>
    <w:link w:val="2"/>
    <w:uiPriority w:val="9"/>
    <w:rsid w:val="003336F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A72CD"/>
    <w:rPr>
      <w:b/>
      <w:bCs/>
      <w:sz w:val="30"/>
      <w:szCs w:val="32"/>
    </w:rPr>
  </w:style>
  <w:style w:type="character" w:customStyle="1" w:styleId="40">
    <w:name w:val="标题 4 字符"/>
    <w:basedOn w:val="a0"/>
    <w:link w:val="4"/>
    <w:uiPriority w:val="9"/>
    <w:rsid w:val="003336F7"/>
    <w:rPr>
      <w:rFonts w:asciiTheme="majorHAnsi" w:eastAsiaTheme="majorEastAsia" w:hAnsiTheme="majorHAnsi" w:cstheme="majorBidi"/>
      <w:b/>
      <w:bCs/>
      <w:sz w:val="28"/>
      <w:szCs w:val="28"/>
    </w:rPr>
  </w:style>
  <w:style w:type="character" w:customStyle="1" w:styleId="50">
    <w:name w:val="标题 5 字符"/>
    <w:basedOn w:val="a0"/>
    <w:link w:val="5"/>
    <w:uiPriority w:val="9"/>
    <w:rsid w:val="001A0799"/>
    <w:rPr>
      <w:b/>
      <w:bCs/>
      <w:sz w:val="24"/>
      <w:szCs w:val="28"/>
    </w:rPr>
  </w:style>
  <w:style w:type="character" w:customStyle="1" w:styleId="60">
    <w:name w:val="标题 6 字符"/>
    <w:basedOn w:val="a0"/>
    <w:link w:val="6"/>
    <w:uiPriority w:val="9"/>
    <w:rsid w:val="003336F7"/>
    <w:rPr>
      <w:rFonts w:asciiTheme="majorHAnsi" w:eastAsiaTheme="majorEastAsia" w:hAnsiTheme="majorHAnsi" w:cstheme="majorBidi"/>
      <w:b/>
      <w:bCs/>
      <w:sz w:val="24"/>
      <w:szCs w:val="24"/>
    </w:rPr>
  </w:style>
  <w:style w:type="character" w:customStyle="1" w:styleId="70">
    <w:name w:val="标题 7 字符"/>
    <w:basedOn w:val="a0"/>
    <w:link w:val="7"/>
    <w:uiPriority w:val="9"/>
    <w:rsid w:val="003336F7"/>
    <w:rPr>
      <w:b/>
      <w:bCs/>
      <w:sz w:val="24"/>
      <w:szCs w:val="24"/>
    </w:rPr>
  </w:style>
  <w:style w:type="paragraph" w:customStyle="1" w:styleId="11">
    <w:name w:val="列出段落1"/>
    <w:basedOn w:val="a"/>
    <w:uiPriority w:val="34"/>
    <w:qFormat/>
    <w:rsid w:val="001F530F"/>
    <w:pPr>
      <w:ind w:firstLineChars="200" w:firstLine="420"/>
    </w:pPr>
    <w:rPr>
      <w:sz w:val="24"/>
      <w:szCs w:val="22"/>
    </w:rPr>
  </w:style>
  <w:style w:type="paragraph" w:styleId="a9">
    <w:name w:val="Normal Indent"/>
    <w:basedOn w:val="a"/>
    <w:link w:val="aa"/>
    <w:qFormat/>
    <w:rsid w:val="00ED1560"/>
    <w:pPr>
      <w:adjustRightInd w:val="0"/>
      <w:spacing w:line="312" w:lineRule="atLeast"/>
      <w:ind w:firstLine="420"/>
      <w:textAlignment w:val="baseline"/>
    </w:pPr>
    <w:rPr>
      <w:szCs w:val="22"/>
    </w:rPr>
  </w:style>
  <w:style w:type="character" w:customStyle="1" w:styleId="aa">
    <w:name w:val="正文缩进 字符"/>
    <w:link w:val="a9"/>
    <w:qFormat/>
    <w:rsid w:val="00ED1560"/>
    <w:rPr>
      <w:szCs w:val="22"/>
    </w:rPr>
  </w:style>
  <w:style w:type="paragraph" w:styleId="ab">
    <w:name w:val="Body Text Indent"/>
    <w:basedOn w:val="a"/>
    <w:link w:val="ac"/>
    <w:uiPriority w:val="99"/>
    <w:unhideWhenUsed/>
    <w:rsid w:val="002752E5"/>
    <w:pPr>
      <w:spacing w:line="360" w:lineRule="auto"/>
      <w:ind w:leftChars="206" w:left="793" w:hangingChars="150" w:hanging="360"/>
    </w:pPr>
    <w:rPr>
      <w:sz w:val="24"/>
      <w:szCs w:val="22"/>
    </w:rPr>
  </w:style>
  <w:style w:type="character" w:customStyle="1" w:styleId="ac">
    <w:name w:val="正文文本缩进 字符"/>
    <w:basedOn w:val="a0"/>
    <w:link w:val="ab"/>
    <w:uiPriority w:val="99"/>
    <w:rsid w:val="002752E5"/>
    <w:rPr>
      <w:sz w:val="24"/>
      <w:szCs w:val="22"/>
    </w:rPr>
  </w:style>
  <w:style w:type="character" w:customStyle="1" w:styleId="15CharChar">
    <w:name w:val="正文 小四宋1.5倍自动 Char Char"/>
    <w:link w:val="15"/>
    <w:qFormat/>
    <w:rsid w:val="002752E5"/>
    <w:rPr>
      <w:rFonts w:ascii="宋体" w:eastAsia="宋体" w:hAnsi="宋体"/>
      <w:sz w:val="24"/>
      <w:szCs w:val="24"/>
    </w:rPr>
  </w:style>
  <w:style w:type="paragraph" w:customStyle="1" w:styleId="15">
    <w:name w:val="正文 小四宋1.5倍自动"/>
    <w:basedOn w:val="a"/>
    <w:link w:val="15CharChar"/>
    <w:qFormat/>
    <w:rsid w:val="002752E5"/>
    <w:pPr>
      <w:autoSpaceDE w:val="0"/>
      <w:autoSpaceDN w:val="0"/>
      <w:snapToGrid w:val="0"/>
      <w:spacing w:before="100" w:beforeAutospacing="1" w:after="100" w:afterAutospacing="1" w:line="360" w:lineRule="auto"/>
      <w:ind w:leftChars="100" w:left="210" w:rightChars="100" w:right="100" w:firstLineChars="200" w:firstLine="480"/>
    </w:pPr>
    <w:rPr>
      <w:rFonts w:ascii="宋体" w:eastAsia="宋体" w:hAnsi="宋体"/>
      <w:sz w:val="24"/>
      <w:szCs w:val="24"/>
    </w:rPr>
  </w:style>
  <w:style w:type="paragraph" w:customStyle="1" w:styleId="12">
    <w:name w:val="样式1"/>
    <w:basedOn w:val="a"/>
    <w:qFormat/>
    <w:rsid w:val="002752E5"/>
    <w:rPr>
      <w:rFonts w:ascii="宋体" w:eastAsia="宋体" w:hAnsi="宋体" w:cs="Times New Roman"/>
      <w:sz w:val="18"/>
      <w:szCs w:val="24"/>
    </w:rPr>
  </w:style>
  <w:style w:type="character" w:customStyle="1" w:styleId="80">
    <w:name w:val="标题 8 字符"/>
    <w:basedOn w:val="a0"/>
    <w:link w:val="8"/>
    <w:uiPriority w:val="9"/>
    <w:rsid w:val="002752E5"/>
    <w:rPr>
      <w:rFonts w:asciiTheme="majorHAnsi" w:eastAsiaTheme="majorEastAsia" w:hAnsiTheme="majorHAnsi" w:cstheme="majorBidi"/>
      <w:sz w:val="24"/>
      <w:szCs w:val="24"/>
    </w:rPr>
  </w:style>
  <w:style w:type="character" w:customStyle="1" w:styleId="90">
    <w:name w:val="标题 9 字符"/>
    <w:basedOn w:val="a0"/>
    <w:link w:val="9"/>
    <w:uiPriority w:val="9"/>
    <w:rsid w:val="002752E5"/>
    <w:rPr>
      <w:rFonts w:asciiTheme="majorHAnsi" w:eastAsiaTheme="majorEastAsia" w:hAnsiTheme="majorHAnsi" w:cstheme="majorBidi"/>
    </w:rPr>
  </w:style>
  <w:style w:type="paragraph" w:styleId="ad">
    <w:name w:val="Normal (Web)"/>
    <w:aliases w:val="普通(Web)2,普通 (Web)2,普通 (Web)21,普通 (Web)211,普通 (Web),普通(Web)4,普通(Web)5,普通 (Web)2111,普通(Web)21,普通 (Web)212,普通 (Web)2121,普通(Web)3,普通 (Web)11,普通 (Web)21111,普通(Web)211,普通(Web)6,普通(Web)1,普通(Web)41,普通 (Web)3,普通 (Web)2121 Char Char,普通(Web)11"/>
    <w:basedOn w:val="a"/>
    <w:link w:val="ae"/>
    <w:uiPriority w:val="99"/>
    <w:unhideWhenUsed/>
    <w:qFormat/>
    <w:rsid w:val="003D1E8F"/>
    <w:pPr>
      <w:widowControl/>
      <w:spacing w:before="100" w:beforeAutospacing="1" w:after="100" w:afterAutospacing="1"/>
      <w:jc w:val="left"/>
    </w:pPr>
    <w:rPr>
      <w:rFonts w:ascii="宋体" w:eastAsia="宋体" w:hAnsi="宋体" w:cs="宋体"/>
      <w:kern w:val="0"/>
      <w:sz w:val="24"/>
      <w:szCs w:val="24"/>
    </w:rPr>
  </w:style>
  <w:style w:type="character" w:customStyle="1" w:styleId="ae">
    <w:name w:val="普通(网站) 字符"/>
    <w:aliases w:val="普通(Web)2 字符,普通 (Web)2 字符,普通 (Web)21 字符,普通 (Web)211 字符,普通 (Web) 字符,普通(Web)4 字符,普通(Web)5 字符,普通 (Web)2111 字符,普通(Web)21 字符,普通 (Web)212 字符,普通 (Web)2121 字符,普通(Web)3 字符,普通 (Web)11 字符,普通 (Web)21111 字符,普通(Web)211 字符,普通(Web)6 字符,普通(Web)1 字符,普通(Web)41 字符"/>
    <w:link w:val="ad"/>
    <w:uiPriority w:val="99"/>
    <w:locked/>
    <w:rsid w:val="003D1E8F"/>
    <w:rPr>
      <w:rFonts w:ascii="宋体" w:eastAsia="宋体" w:hAnsi="宋体" w:cs="宋体"/>
      <w:kern w:val="0"/>
      <w:sz w:val="24"/>
      <w:szCs w:val="24"/>
    </w:rPr>
  </w:style>
  <w:style w:type="character" w:styleId="af">
    <w:name w:val="Hyperlink"/>
    <w:uiPriority w:val="99"/>
    <w:qFormat/>
    <w:rsid w:val="003D1E8F"/>
    <w:rPr>
      <w:color w:val="0000FF"/>
      <w:u w:val="single"/>
    </w:rPr>
  </w:style>
  <w:style w:type="paragraph" w:customStyle="1" w:styleId="21">
    <w:name w:val="列出段落2"/>
    <w:basedOn w:val="a"/>
    <w:uiPriority w:val="34"/>
    <w:qFormat/>
    <w:rsid w:val="00D52001"/>
    <w:pPr>
      <w:widowControl/>
      <w:spacing w:after="200" w:line="276" w:lineRule="auto"/>
      <w:ind w:left="720"/>
      <w:contextualSpacing/>
      <w:jc w:val="left"/>
    </w:pPr>
    <w:rPr>
      <w:rFonts w:ascii="Cambria" w:eastAsia="宋体" w:hAnsi="Cambria" w:cs="Times New Roman"/>
      <w:kern w:val="0"/>
      <w:sz w:val="22"/>
      <w:szCs w:val="22"/>
      <w:lang w:eastAsia="en-US" w:bidi="en-US"/>
    </w:rPr>
  </w:style>
  <w:style w:type="paragraph" w:customStyle="1" w:styleId="af0">
    <w:name w:val="规范正文"/>
    <w:basedOn w:val="a"/>
    <w:rsid w:val="00D52001"/>
    <w:pPr>
      <w:widowControl/>
      <w:adjustRightInd w:val="0"/>
      <w:spacing w:after="200" w:line="276" w:lineRule="auto"/>
      <w:ind w:firstLine="420"/>
      <w:jc w:val="left"/>
      <w:textAlignment w:val="baseline"/>
    </w:pPr>
    <w:rPr>
      <w:rFonts w:ascii="Cambria" w:eastAsia="楷体_GB2312" w:hAnsi="Cambria" w:cs="Times New Roman"/>
      <w:b/>
      <w:kern w:val="0"/>
      <w:sz w:val="22"/>
      <w:lang w:eastAsia="en-US" w:bidi="en-US"/>
    </w:rPr>
  </w:style>
  <w:style w:type="paragraph" w:customStyle="1" w:styleId="af1">
    <w:name w:val="标准五号"/>
    <w:basedOn w:val="a"/>
    <w:rsid w:val="00D52001"/>
    <w:pPr>
      <w:spacing w:line="340" w:lineRule="exact"/>
      <w:ind w:firstLineChars="200" w:firstLine="200"/>
      <w:jc w:val="left"/>
    </w:pPr>
    <w:rPr>
      <w:rFonts w:ascii="Arial" w:eastAsia="宋体" w:hAnsi="Arial" w:cs="Times New Roman"/>
    </w:rPr>
  </w:style>
  <w:style w:type="character" w:customStyle="1" w:styleId="a8">
    <w:name w:val="列表段落 字符"/>
    <w:link w:val="a7"/>
    <w:uiPriority w:val="34"/>
    <w:rsid w:val="00D52001"/>
  </w:style>
  <w:style w:type="character" w:customStyle="1" w:styleId="-1Char">
    <w:name w:val="彩色列表 - 强调文字颜色 1 Char"/>
    <w:link w:val="-11"/>
    <w:uiPriority w:val="34"/>
    <w:rsid w:val="00D52001"/>
    <w:rPr>
      <w:sz w:val="24"/>
      <w:szCs w:val="24"/>
    </w:rPr>
  </w:style>
  <w:style w:type="paragraph" w:customStyle="1" w:styleId="-11">
    <w:name w:val="彩色列表 - 强调文字颜色 11"/>
    <w:basedOn w:val="a"/>
    <w:link w:val="-1Char"/>
    <w:uiPriority w:val="34"/>
    <w:qFormat/>
    <w:rsid w:val="00D52001"/>
    <w:pPr>
      <w:spacing w:line="360" w:lineRule="auto"/>
      <w:ind w:firstLineChars="200" w:firstLine="420"/>
    </w:pPr>
    <w:rPr>
      <w:sz w:val="24"/>
      <w:szCs w:val="24"/>
    </w:rPr>
  </w:style>
  <w:style w:type="character" w:styleId="af2">
    <w:name w:val="annotation reference"/>
    <w:basedOn w:val="a0"/>
    <w:uiPriority w:val="99"/>
    <w:semiHidden/>
    <w:unhideWhenUsed/>
    <w:rsid w:val="007736FD"/>
    <w:rPr>
      <w:sz w:val="21"/>
      <w:szCs w:val="21"/>
    </w:rPr>
  </w:style>
  <w:style w:type="paragraph" w:styleId="af3">
    <w:name w:val="annotation text"/>
    <w:basedOn w:val="a"/>
    <w:link w:val="af4"/>
    <w:uiPriority w:val="99"/>
    <w:semiHidden/>
    <w:unhideWhenUsed/>
    <w:rsid w:val="007736FD"/>
    <w:pPr>
      <w:jc w:val="left"/>
    </w:pPr>
  </w:style>
  <w:style w:type="character" w:customStyle="1" w:styleId="af4">
    <w:name w:val="批注文字 字符"/>
    <w:basedOn w:val="a0"/>
    <w:link w:val="af3"/>
    <w:uiPriority w:val="99"/>
    <w:semiHidden/>
    <w:rsid w:val="007736FD"/>
  </w:style>
  <w:style w:type="paragraph" w:styleId="af5">
    <w:name w:val="annotation subject"/>
    <w:basedOn w:val="af3"/>
    <w:next w:val="af3"/>
    <w:link w:val="af6"/>
    <w:uiPriority w:val="99"/>
    <w:semiHidden/>
    <w:unhideWhenUsed/>
    <w:rsid w:val="007736FD"/>
    <w:rPr>
      <w:b/>
      <w:bCs/>
    </w:rPr>
  </w:style>
  <w:style w:type="character" w:customStyle="1" w:styleId="af6">
    <w:name w:val="批注主题 字符"/>
    <w:basedOn w:val="af4"/>
    <w:link w:val="af5"/>
    <w:uiPriority w:val="99"/>
    <w:semiHidden/>
    <w:rsid w:val="007736FD"/>
    <w:rPr>
      <w:b/>
      <w:bCs/>
    </w:rPr>
  </w:style>
  <w:style w:type="paragraph" w:styleId="af7">
    <w:name w:val="Balloon Text"/>
    <w:basedOn w:val="a"/>
    <w:link w:val="af8"/>
    <w:uiPriority w:val="99"/>
    <w:semiHidden/>
    <w:unhideWhenUsed/>
    <w:rsid w:val="007736FD"/>
    <w:rPr>
      <w:sz w:val="18"/>
      <w:szCs w:val="18"/>
    </w:rPr>
  </w:style>
  <w:style w:type="character" w:customStyle="1" w:styleId="af8">
    <w:name w:val="批注框文本 字符"/>
    <w:basedOn w:val="a0"/>
    <w:link w:val="af7"/>
    <w:uiPriority w:val="99"/>
    <w:semiHidden/>
    <w:rsid w:val="007736F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7245889">
      <w:bodyDiv w:val="1"/>
      <w:marLeft w:val="0"/>
      <w:marRight w:val="0"/>
      <w:marTop w:val="0"/>
      <w:marBottom w:val="0"/>
      <w:divBdr>
        <w:top w:val="none" w:sz="0" w:space="0" w:color="auto"/>
        <w:left w:val="none" w:sz="0" w:space="0" w:color="auto"/>
        <w:bottom w:val="none" w:sz="0" w:space="0" w:color="auto"/>
        <w:right w:val="none" w:sz="0" w:space="0" w:color="auto"/>
      </w:divBdr>
      <w:divsChild>
        <w:div w:id="1560946108">
          <w:marLeft w:val="0"/>
          <w:marRight w:val="0"/>
          <w:marTop w:val="0"/>
          <w:marBottom w:val="0"/>
          <w:divBdr>
            <w:top w:val="none" w:sz="0" w:space="0" w:color="auto"/>
            <w:left w:val="none" w:sz="0" w:space="0" w:color="auto"/>
            <w:bottom w:val="none" w:sz="0" w:space="0" w:color="auto"/>
            <w:right w:val="none" w:sz="0" w:space="0" w:color="auto"/>
          </w:divBdr>
        </w:div>
      </w:divsChild>
    </w:div>
    <w:div w:id="736705729">
      <w:bodyDiv w:val="1"/>
      <w:marLeft w:val="0"/>
      <w:marRight w:val="0"/>
      <w:marTop w:val="0"/>
      <w:marBottom w:val="0"/>
      <w:divBdr>
        <w:top w:val="none" w:sz="0" w:space="0" w:color="auto"/>
        <w:left w:val="none" w:sz="0" w:space="0" w:color="auto"/>
        <w:bottom w:val="none" w:sz="0" w:space="0" w:color="auto"/>
        <w:right w:val="none" w:sz="0" w:space="0" w:color="auto"/>
      </w:divBdr>
      <w:divsChild>
        <w:div w:id="794059697">
          <w:marLeft w:val="0"/>
          <w:marRight w:val="0"/>
          <w:marTop w:val="0"/>
          <w:marBottom w:val="0"/>
          <w:divBdr>
            <w:top w:val="none" w:sz="0" w:space="0" w:color="auto"/>
            <w:left w:val="none" w:sz="0" w:space="0" w:color="auto"/>
            <w:bottom w:val="none" w:sz="0" w:space="0" w:color="auto"/>
            <w:right w:val="none" w:sz="0" w:space="0" w:color="auto"/>
          </w:divBdr>
        </w:div>
      </w:divsChild>
    </w:div>
    <w:div w:id="854729222">
      <w:bodyDiv w:val="1"/>
      <w:marLeft w:val="0"/>
      <w:marRight w:val="0"/>
      <w:marTop w:val="0"/>
      <w:marBottom w:val="0"/>
      <w:divBdr>
        <w:top w:val="none" w:sz="0" w:space="0" w:color="auto"/>
        <w:left w:val="none" w:sz="0" w:space="0" w:color="auto"/>
        <w:bottom w:val="none" w:sz="0" w:space="0" w:color="auto"/>
        <w:right w:val="none" w:sz="0" w:space="0" w:color="auto"/>
      </w:divBdr>
      <w:divsChild>
        <w:div w:id="791243888">
          <w:marLeft w:val="0"/>
          <w:marRight w:val="0"/>
          <w:marTop w:val="0"/>
          <w:marBottom w:val="0"/>
          <w:divBdr>
            <w:top w:val="none" w:sz="0" w:space="0" w:color="auto"/>
            <w:left w:val="none" w:sz="0" w:space="0" w:color="auto"/>
            <w:bottom w:val="none" w:sz="0" w:space="0" w:color="auto"/>
            <w:right w:val="none" w:sz="0" w:space="0" w:color="auto"/>
          </w:divBdr>
        </w:div>
      </w:divsChild>
    </w:div>
    <w:div w:id="1012994989">
      <w:bodyDiv w:val="1"/>
      <w:marLeft w:val="0"/>
      <w:marRight w:val="0"/>
      <w:marTop w:val="0"/>
      <w:marBottom w:val="0"/>
      <w:divBdr>
        <w:top w:val="none" w:sz="0" w:space="0" w:color="auto"/>
        <w:left w:val="none" w:sz="0" w:space="0" w:color="auto"/>
        <w:bottom w:val="none" w:sz="0" w:space="0" w:color="auto"/>
        <w:right w:val="none" w:sz="0" w:space="0" w:color="auto"/>
      </w:divBdr>
    </w:div>
    <w:div w:id="1349411503">
      <w:bodyDiv w:val="1"/>
      <w:marLeft w:val="0"/>
      <w:marRight w:val="0"/>
      <w:marTop w:val="0"/>
      <w:marBottom w:val="0"/>
      <w:divBdr>
        <w:top w:val="none" w:sz="0" w:space="0" w:color="auto"/>
        <w:left w:val="none" w:sz="0" w:space="0" w:color="auto"/>
        <w:bottom w:val="none" w:sz="0" w:space="0" w:color="auto"/>
        <w:right w:val="none" w:sz="0" w:space="0" w:color="auto"/>
      </w:divBdr>
      <w:divsChild>
        <w:div w:id="786780611">
          <w:marLeft w:val="0"/>
          <w:marRight w:val="0"/>
          <w:marTop w:val="0"/>
          <w:marBottom w:val="0"/>
          <w:divBdr>
            <w:top w:val="none" w:sz="0" w:space="0" w:color="auto"/>
            <w:left w:val="none" w:sz="0" w:space="0" w:color="auto"/>
            <w:bottom w:val="none" w:sz="0" w:space="0" w:color="auto"/>
            <w:right w:val="none" w:sz="0" w:space="0" w:color="auto"/>
          </w:divBdr>
        </w:div>
      </w:divsChild>
    </w:div>
    <w:div w:id="1522744886">
      <w:bodyDiv w:val="1"/>
      <w:marLeft w:val="0"/>
      <w:marRight w:val="0"/>
      <w:marTop w:val="0"/>
      <w:marBottom w:val="0"/>
      <w:divBdr>
        <w:top w:val="none" w:sz="0" w:space="0" w:color="auto"/>
        <w:left w:val="none" w:sz="0" w:space="0" w:color="auto"/>
        <w:bottom w:val="none" w:sz="0" w:space="0" w:color="auto"/>
        <w:right w:val="none" w:sz="0" w:space="0" w:color="auto"/>
      </w:divBdr>
      <w:divsChild>
        <w:div w:id="217058988">
          <w:marLeft w:val="0"/>
          <w:marRight w:val="0"/>
          <w:marTop w:val="0"/>
          <w:marBottom w:val="0"/>
          <w:divBdr>
            <w:top w:val="none" w:sz="0" w:space="0" w:color="auto"/>
            <w:left w:val="none" w:sz="0" w:space="0" w:color="auto"/>
            <w:bottom w:val="none" w:sz="0" w:space="0" w:color="auto"/>
            <w:right w:val="none" w:sz="0" w:space="0" w:color="auto"/>
          </w:divBdr>
        </w:div>
      </w:divsChild>
    </w:div>
    <w:div w:id="1561818460">
      <w:bodyDiv w:val="1"/>
      <w:marLeft w:val="0"/>
      <w:marRight w:val="0"/>
      <w:marTop w:val="0"/>
      <w:marBottom w:val="0"/>
      <w:divBdr>
        <w:top w:val="none" w:sz="0" w:space="0" w:color="auto"/>
        <w:left w:val="none" w:sz="0" w:space="0" w:color="auto"/>
        <w:bottom w:val="none" w:sz="0" w:space="0" w:color="auto"/>
        <w:right w:val="none" w:sz="0" w:space="0" w:color="auto"/>
      </w:divBdr>
      <w:divsChild>
        <w:div w:id="2050688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footnotes" Target="footnote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6.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hyperlink" Target="http://www.fanpusoft.com/fanpuoa/zswd/753725.html" TargetMode="External"/><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s://baike.baidu.com/item/%E5%8C%96%E5%AD%A6%E5%93%81" TargetMode="External"/><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microsoft.com/office/2011/relationships/commentsExtended" Target="commentsExtended.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9.jpeg"/><Relationship Id="rId86" Type="http://schemas.openxmlformats.org/officeDocument/2006/relationships/image" Target="media/image74.png"/><Relationship Id="rId94" Type="http://schemas.openxmlformats.org/officeDocument/2006/relationships/image" Target="media/image82.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microsoft.com/office/2011/relationships/people" Target="people.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0.jpeg"/><Relationship Id="rId2" Type="http://schemas.openxmlformats.org/officeDocument/2006/relationships/styles" Target="styles.xml"/><Relationship Id="rId29" Type="http://schemas.openxmlformats.org/officeDocument/2006/relationships/hyperlink" Target="https://baike.baidu.com/item/%E5%8C%96%E5%AD%A6%E5%93%81" TargetMode="External"/><Relationship Id="rId24" Type="http://schemas.openxmlformats.org/officeDocument/2006/relationships/comments" Target="comments.xm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jpe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332</TotalTime>
  <Pages>86</Pages>
  <Words>4975</Words>
  <Characters>28360</Characters>
  <Application>Microsoft Office Word</Application>
  <DocSecurity>0</DocSecurity>
  <Lines>236</Lines>
  <Paragraphs>66</Paragraphs>
  <ScaleCrop>false</ScaleCrop>
  <Company/>
  <LinksUpToDate>false</LinksUpToDate>
  <CharactersWithSpaces>33269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dz</dc:creator>
  <cp:keywords/>
  <dc:description/>
  <cp:lastModifiedBy> </cp:lastModifiedBy>
  <cp:revision>94</cp:revision>
  <dcterms:created xsi:type="dcterms:W3CDTF">2018-09-21T02:45:00Z</dcterms:created>
  <dcterms:modified xsi:type="dcterms:W3CDTF">2018-10-23T04:18:00Z</dcterms:modified>
</cp:coreProperties>
</file>